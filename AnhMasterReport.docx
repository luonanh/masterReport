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2E7A" w:rsidRDefault="00B82E7A" w:rsidP="00B82E7A">
      <w:pPr>
        <w:pStyle w:val="textcentered"/>
      </w:pPr>
    </w:p>
    <w:p w:rsidR="00B82E7A" w:rsidRDefault="00B82E7A" w:rsidP="00B82E7A">
      <w:pPr>
        <w:pStyle w:val="textcentered"/>
      </w:pPr>
    </w:p>
    <w:p w:rsidR="00B82E7A" w:rsidRDefault="00B82E7A" w:rsidP="00B82E7A">
      <w:pPr>
        <w:pStyle w:val="textcentered"/>
      </w:pPr>
    </w:p>
    <w:p w:rsidR="00B82E7A" w:rsidRDefault="00B82E7A" w:rsidP="00B82E7A">
      <w:pPr>
        <w:pStyle w:val="textcentered"/>
      </w:pPr>
    </w:p>
    <w:p w:rsidR="00B82E7A" w:rsidRDefault="00B82E7A" w:rsidP="00B82E7A">
      <w:pPr>
        <w:pStyle w:val="textcentered"/>
      </w:pPr>
    </w:p>
    <w:p w:rsidR="00B82E7A" w:rsidRDefault="00B82E7A" w:rsidP="00B82E7A">
      <w:pPr>
        <w:pStyle w:val="textcentered"/>
      </w:pPr>
    </w:p>
    <w:p w:rsidR="00B82E7A" w:rsidRDefault="00B82E7A" w:rsidP="00B82E7A">
      <w:pPr>
        <w:pStyle w:val="textcentered"/>
      </w:pPr>
    </w:p>
    <w:p w:rsidR="00B82E7A" w:rsidRDefault="00B82E7A" w:rsidP="00B82E7A">
      <w:pPr>
        <w:pStyle w:val="textcentered"/>
      </w:pPr>
    </w:p>
    <w:p w:rsidR="00B82E7A" w:rsidRDefault="00B82E7A" w:rsidP="00B82E7A">
      <w:pPr>
        <w:pStyle w:val="textcentered"/>
      </w:pPr>
    </w:p>
    <w:p w:rsidR="00B82E7A" w:rsidRDefault="00B82E7A" w:rsidP="00B82E7A">
      <w:pPr>
        <w:pStyle w:val="textcentered"/>
      </w:pPr>
      <w:r>
        <w:t>Copyright</w:t>
      </w:r>
    </w:p>
    <w:p w:rsidR="00B82E7A" w:rsidRDefault="00B82E7A" w:rsidP="00B82E7A">
      <w:pPr>
        <w:pStyle w:val="textcentered"/>
      </w:pPr>
      <w:proofErr w:type="gramStart"/>
      <w:r>
        <w:t>by</w:t>
      </w:r>
      <w:proofErr w:type="gramEnd"/>
    </w:p>
    <w:p w:rsidR="00B82E7A" w:rsidRDefault="00B82E7A" w:rsidP="00B82E7A">
      <w:pPr>
        <w:pStyle w:val="textcentered"/>
      </w:pPr>
      <w:proofErr w:type="spellStart"/>
      <w:r>
        <w:t>Anh</w:t>
      </w:r>
      <w:proofErr w:type="spellEnd"/>
      <w:r>
        <w:t xml:space="preserve"> Luong</w:t>
      </w:r>
    </w:p>
    <w:p w:rsidR="00B82E7A" w:rsidRDefault="00B82E7A" w:rsidP="00B82E7A">
      <w:pPr>
        <w:pStyle w:val="textcentered"/>
      </w:pPr>
      <w:r>
        <w:t>2014</w:t>
      </w:r>
    </w:p>
    <w:p w:rsidR="00B82E7A" w:rsidRDefault="00B82E7A" w:rsidP="00B82E7A">
      <w:pPr>
        <w:pStyle w:val="textcentered"/>
      </w:pPr>
    </w:p>
    <w:p w:rsidR="00B82E7A" w:rsidRDefault="00B82E7A" w:rsidP="00B82E7A">
      <w:pPr>
        <w:pStyle w:val="hiddentext"/>
      </w:pPr>
      <w:r>
        <w:t>HIDDEN TEXT: Optional—If you do not include a copyright page, delete entire page and the following page break.</w:t>
      </w:r>
    </w:p>
    <w:p w:rsidR="00B82E7A" w:rsidRDefault="00B82E7A" w:rsidP="00B82E7A">
      <w:pPr>
        <w:pStyle w:val="textcentered"/>
      </w:pPr>
    </w:p>
    <w:p w:rsidR="00B82E7A" w:rsidRDefault="00B82E7A" w:rsidP="00B82E7A">
      <w:pPr>
        <w:pStyle w:val="textcentered"/>
      </w:pPr>
      <w:r>
        <w:br w:type="page"/>
      </w:r>
    </w:p>
    <w:p w:rsidR="00B82E7A" w:rsidRDefault="00B82E7A" w:rsidP="00B82E7A">
      <w:pPr>
        <w:pStyle w:val="hiddentext"/>
      </w:pPr>
      <w:r>
        <w:lastRenderedPageBreak/>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rsidR="00B82E7A" w:rsidRDefault="00B82E7A" w:rsidP="00B82E7A">
      <w:pPr>
        <w:pStyle w:val="headingfm1"/>
        <w:spacing w:line="360" w:lineRule="atLeast"/>
        <w:rPr>
          <w:sz w:val="24"/>
        </w:rPr>
      </w:pPr>
      <w:r>
        <w:rPr>
          <w:sz w:val="24"/>
        </w:rPr>
        <w:t xml:space="preserve">The Report Committee for </w:t>
      </w:r>
      <w:proofErr w:type="spellStart"/>
      <w:r>
        <w:rPr>
          <w:sz w:val="24"/>
        </w:rPr>
        <w:t>Anh</w:t>
      </w:r>
      <w:proofErr w:type="spellEnd"/>
      <w:r>
        <w:rPr>
          <w:sz w:val="24"/>
        </w:rPr>
        <w:t xml:space="preserve"> Luong </w:t>
      </w:r>
    </w:p>
    <w:p w:rsidR="00B82E7A" w:rsidRDefault="00B82E7A" w:rsidP="00B82E7A">
      <w:pPr>
        <w:pStyle w:val="headingfm1"/>
        <w:spacing w:line="360" w:lineRule="atLeast"/>
        <w:rPr>
          <w:sz w:val="24"/>
        </w:rPr>
      </w:pPr>
      <w:r>
        <w:rPr>
          <w:sz w:val="24"/>
        </w:rPr>
        <w:t>Certifies that this is the approved version of the following report:</w:t>
      </w:r>
    </w:p>
    <w:p w:rsidR="00B82E7A" w:rsidRDefault="00B82E7A" w:rsidP="00B82E7A">
      <w:pPr>
        <w:pStyle w:val="textcentered"/>
      </w:pPr>
    </w:p>
    <w:p w:rsidR="00B82E7A" w:rsidRDefault="00B82E7A" w:rsidP="00B82E7A">
      <w:pPr>
        <w:pStyle w:val="textcentered"/>
      </w:pPr>
    </w:p>
    <w:p w:rsidR="00CD2AFA" w:rsidDel="00B05FB0" w:rsidRDefault="00B05FB0" w:rsidP="00CD2AFA">
      <w:pPr>
        <w:pStyle w:val="headingfm1"/>
        <w:rPr>
          <w:del w:id="0" w:author="Luong, Anh" w:date="2014-11-05T09:35:00Z"/>
        </w:rPr>
      </w:pPr>
      <w:proofErr w:type="spellStart"/>
      <w:ins w:id="1" w:author="Luong, Anh" w:date="2014-11-05T09:35:00Z">
        <w:r>
          <w:t>ClosetStylist</w:t>
        </w:r>
        <w:proofErr w:type="spellEnd"/>
        <w:r>
          <w:t xml:space="preserve"> - an Android app for digitizing closets and programmatically advising on what to wear</w:t>
        </w:r>
      </w:ins>
      <w:del w:id="2" w:author="Luong, Anh" w:date="2014-11-05T09:35:00Z">
        <w:r w:rsidR="00B82E7A" w:rsidDel="00B05FB0">
          <w:delText>ClosetStylist</w:delText>
        </w:r>
      </w:del>
    </w:p>
    <w:p w:rsidR="00CD2AFA" w:rsidRDefault="00CD2AFA" w:rsidP="00CD2AFA">
      <w:pPr>
        <w:pStyle w:val="headingfm1"/>
      </w:pPr>
      <w:del w:id="3" w:author="Luong, Anh" w:date="2014-11-05T09:35:00Z">
        <w:r w:rsidDel="00B05FB0">
          <w:delText xml:space="preserve">From closet to style control – an </w:delText>
        </w:r>
        <w:r w:rsidR="00B82E7A" w:rsidDel="00B05FB0">
          <w:delText xml:space="preserve">Android app </w:delText>
        </w:r>
        <w:r w:rsidDel="00B05FB0">
          <w:delText>can rule them all</w:delText>
        </w:r>
      </w:del>
    </w:p>
    <w:p w:rsidR="00CD2AFA" w:rsidRDefault="00CD2AFA" w:rsidP="00CD2AFA">
      <w:pPr>
        <w:pStyle w:val="textcentered"/>
      </w:pPr>
    </w:p>
    <w:p w:rsidR="00CD2AFA" w:rsidRPr="00CD2AFA" w:rsidRDefault="00CD2AFA" w:rsidP="00CD2AFA">
      <w:pPr>
        <w:pStyle w:val="textcentered"/>
      </w:pPr>
    </w:p>
    <w:p w:rsidR="00B82E7A" w:rsidRDefault="00B82E7A" w:rsidP="00B82E7A">
      <w:pPr>
        <w:pStyle w:val="textcentered"/>
      </w:pPr>
    </w:p>
    <w:p w:rsidR="00B82E7A" w:rsidRDefault="00B82E7A" w:rsidP="00B82E7A">
      <w:pPr>
        <w:pStyle w:val="textcentered"/>
      </w:pPr>
    </w:p>
    <w:p w:rsidR="00B82E7A" w:rsidRDefault="00B82E7A" w:rsidP="00B82E7A">
      <w:pPr>
        <w:pStyle w:val="textcentered"/>
      </w:pPr>
    </w:p>
    <w:p w:rsidR="00B82E7A" w:rsidRDefault="00B82E7A" w:rsidP="00B82E7A">
      <w:pPr>
        <w:pStyle w:val="textcentered"/>
      </w:pPr>
    </w:p>
    <w:p w:rsidR="00B82E7A" w:rsidRDefault="00B82E7A" w:rsidP="00B82E7A">
      <w:pPr>
        <w:pStyle w:val="textcentered"/>
      </w:pPr>
    </w:p>
    <w:p w:rsidR="00B82E7A" w:rsidRDefault="00B82E7A" w:rsidP="00B82E7A">
      <w:pPr>
        <w:ind w:left="3960"/>
        <w:rPr>
          <w:b/>
        </w:rPr>
      </w:pPr>
      <w:r>
        <w:rPr>
          <w:b/>
        </w:rPr>
        <w:t xml:space="preserve">APPROVED BY </w:t>
      </w:r>
    </w:p>
    <w:p w:rsidR="00B82E7A" w:rsidRDefault="00B82E7A" w:rsidP="00B82E7A">
      <w:pPr>
        <w:ind w:left="3960"/>
        <w:rPr>
          <w:b/>
        </w:rPr>
      </w:pPr>
      <w:r>
        <w:rPr>
          <w:b/>
        </w:rPr>
        <w:t>SUPERVISING COMMITTEE:</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B82E7A" w:rsidTr="00032C97">
        <w:trPr>
          <w:cantSplit/>
          <w:trHeight w:val="576"/>
        </w:trPr>
        <w:tc>
          <w:tcPr>
            <w:tcW w:w="4120" w:type="dxa"/>
            <w:tcBorders>
              <w:bottom w:val="single" w:sz="6" w:space="0" w:color="auto"/>
            </w:tcBorders>
          </w:tcPr>
          <w:p w:rsidR="00B82E7A" w:rsidRDefault="00B82E7A" w:rsidP="00032C97">
            <w:pPr>
              <w:tabs>
                <w:tab w:val="left" w:pos="3960"/>
              </w:tabs>
              <w:rPr>
                <w:b/>
              </w:rPr>
            </w:pPr>
          </w:p>
          <w:p w:rsidR="00B82E7A" w:rsidRDefault="00B82E7A" w:rsidP="00032C97">
            <w:pPr>
              <w:tabs>
                <w:tab w:val="left" w:pos="3960"/>
              </w:tabs>
              <w:rPr>
                <w:b/>
              </w:rPr>
            </w:pPr>
            <w:r>
              <w:rPr>
                <w:noProof/>
                <w:lang w:eastAsia="zh-CN"/>
              </w:rPr>
              <mc:AlternateContent>
                <mc:Choice Requires="wps">
                  <w:drawing>
                    <wp:anchor distT="0" distB="0" distL="114300" distR="114300" simplePos="0" relativeHeight="251659264" behindDoc="0" locked="0" layoutInCell="1" allowOverlap="1" wp14:anchorId="2BA4A65C" wp14:editId="668EE1D3">
                      <wp:simplePos x="0" y="0"/>
                      <wp:positionH relativeFrom="column">
                        <wp:posOffset>-1128395</wp:posOffset>
                      </wp:positionH>
                      <wp:positionV relativeFrom="paragraph">
                        <wp:posOffset>120650</wp:posOffset>
                      </wp:positionV>
                      <wp:extent cx="1019175" cy="140398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403985"/>
                              </a:xfrm>
                              <a:prstGeom prst="rect">
                                <a:avLst/>
                              </a:prstGeom>
                              <a:noFill/>
                              <a:ln w="9525">
                                <a:noFill/>
                                <a:miter lim="800000"/>
                                <a:headEnd/>
                                <a:tailEnd/>
                              </a:ln>
                            </wps:spPr>
                            <wps:txbx>
                              <w:txbxContent>
                                <w:p w:rsidR="002408A3" w:rsidRPr="00725DEB" w:rsidRDefault="002408A3" w:rsidP="00B82E7A">
                                  <w:pPr>
                                    <w:rPr>
                                      <w:b/>
                                    </w:rPr>
                                  </w:pPr>
                                  <w:r w:rsidRPr="00725DEB">
                                    <w:rPr>
                                      <w:b/>
                                    </w:rPr>
                                    <w:t>Supervisor: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88.85pt;margin-top:9.5pt;width:80.25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" filled="f" stroked="f">
                      <v:textbox style="mso-fit-shape-to-text:t">
                        <w:txbxContent>
                          <w:p w:rsidR="002408A3" w:rsidRPr="00725DEB" w:rsidRDefault="002408A3" w:rsidP="00B82E7A">
                            <w:pPr>
                              <w:rPr>
                                <w:b/>
                              </w:rPr>
                            </w:pPr>
                            <w:r w:rsidRPr="00725DEB">
                              <w:rPr>
                                <w:b/>
                              </w:rPr>
                              <w:t>Supervisor:</w:t>
                            </w:r>
                          </w:p>
                        </w:txbxContent>
                      </v:textbox>
                    </v:shape>
                  </w:pict>
                </mc:Fallback>
              </mc:AlternateContent>
            </w:r>
          </w:p>
          <w:p w:rsidR="00B82E7A" w:rsidRDefault="00B82E7A" w:rsidP="00032C97">
            <w:pPr>
              <w:tabs>
                <w:tab w:val="left" w:pos="3960"/>
              </w:tabs>
              <w:rPr>
                <w:b/>
              </w:rPr>
            </w:pPr>
          </w:p>
        </w:tc>
      </w:tr>
      <w:tr w:rsidR="00B82E7A" w:rsidTr="00032C97">
        <w:trPr>
          <w:cantSplit/>
          <w:trHeight w:val="720"/>
        </w:trPr>
        <w:tc>
          <w:tcPr>
            <w:tcW w:w="4120" w:type="dxa"/>
            <w:tcBorders>
              <w:bottom w:val="single" w:sz="6" w:space="0" w:color="auto"/>
            </w:tcBorders>
          </w:tcPr>
          <w:p w:rsidR="00B82E7A" w:rsidRDefault="00B82E7A" w:rsidP="00032C97">
            <w:pPr>
              <w:pStyle w:val="textsinglespaced"/>
            </w:pPr>
            <w:r>
              <w:t>Adnan Aziz</w:t>
            </w:r>
          </w:p>
          <w:p w:rsidR="00B82E7A" w:rsidRDefault="00B82E7A" w:rsidP="00032C97">
            <w:pPr>
              <w:pStyle w:val="textsinglespaced"/>
            </w:pPr>
          </w:p>
          <w:p w:rsidR="00B82E7A" w:rsidRDefault="00B82E7A" w:rsidP="00032C97">
            <w:pPr>
              <w:pStyle w:val="textsinglespaced"/>
            </w:pPr>
          </w:p>
          <w:p w:rsidR="00B82E7A" w:rsidRDefault="00B82E7A" w:rsidP="00032C97">
            <w:pPr>
              <w:pStyle w:val="textsinglespaced"/>
              <w:rPr>
                <w:b/>
              </w:rPr>
            </w:pPr>
          </w:p>
        </w:tc>
      </w:tr>
      <w:tr w:rsidR="00B82E7A" w:rsidTr="00032C97">
        <w:trPr>
          <w:cantSplit/>
          <w:trHeight w:val="720"/>
        </w:trPr>
        <w:tc>
          <w:tcPr>
            <w:tcW w:w="4120" w:type="dxa"/>
            <w:tcBorders>
              <w:top w:val="single" w:sz="6" w:space="0" w:color="auto"/>
            </w:tcBorders>
          </w:tcPr>
          <w:p w:rsidR="00B82E7A" w:rsidRDefault="00B82E7A" w:rsidP="00032C97">
            <w:pPr>
              <w:tabs>
                <w:tab w:val="left" w:pos="3960"/>
              </w:tabs>
            </w:pPr>
            <w:r>
              <w:t>Christine Julien</w:t>
            </w:r>
          </w:p>
        </w:tc>
      </w:tr>
    </w:tbl>
    <w:p w:rsidR="00B82E7A" w:rsidRDefault="00B82E7A" w:rsidP="00B82E7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rsidR="00CD2AFA" w:rsidDel="00B05FB0" w:rsidRDefault="00B82E7A" w:rsidP="00B05FB0">
      <w:pPr>
        <w:pStyle w:val="headingfm1"/>
        <w:rPr>
          <w:del w:id="4" w:author="Luong, Anh" w:date="2014-11-05T09:35:00Z"/>
        </w:rPr>
      </w:pPr>
      <w:r>
        <w:br w:type="page"/>
      </w:r>
      <w:proofErr w:type="spellStart"/>
      <w:ins w:id="5" w:author="Luong, Anh" w:date="2014-11-05T09:35:00Z">
        <w:r w:rsidR="00B05FB0">
          <w:lastRenderedPageBreak/>
          <w:t>ClosetStylist</w:t>
        </w:r>
        <w:proofErr w:type="spellEnd"/>
        <w:r w:rsidR="00B05FB0">
          <w:t xml:space="preserve"> - an Android app for digitizing closets and programmatically advising on what to wear</w:t>
        </w:r>
      </w:ins>
      <w:del w:id="6" w:author="Luong, Anh" w:date="2014-11-05T09:35:00Z">
        <w:r w:rsidR="00CD2AFA" w:rsidDel="00B05FB0">
          <w:delText>ClosetStylist</w:delText>
        </w:r>
      </w:del>
    </w:p>
    <w:p w:rsidR="00B82E7A" w:rsidRDefault="00CD2AFA" w:rsidP="00B05FB0">
      <w:pPr>
        <w:pStyle w:val="headingfm1"/>
      </w:pPr>
      <w:del w:id="7" w:author="Luong, Anh" w:date="2014-11-05T09:35:00Z">
        <w:r w:rsidDel="00B05FB0">
          <w:delText>From closet to style control – an Android app can rule them all</w:delText>
        </w:r>
      </w:del>
    </w:p>
    <w:p w:rsidR="00B82E7A" w:rsidRDefault="00B82E7A" w:rsidP="00B82E7A">
      <w:pPr>
        <w:pStyle w:val="headingfm1"/>
      </w:pPr>
    </w:p>
    <w:p w:rsidR="00B82E7A" w:rsidRDefault="00B82E7A" w:rsidP="00B82E7A">
      <w:pPr>
        <w:pStyle w:val="textcentered"/>
      </w:pPr>
    </w:p>
    <w:p w:rsidR="00B82E7A" w:rsidRDefault="00B82E7A" w:rsidP="00B82E7A">
      <w:pPr>
        <w:pStyle w:val="textcentered"/>
      </w:pPr>
    </w:p>
    <w:p w:rsidR="00B82E7A" w:rsidRDefault="00B82E7A" w:rsidP="00B82E7A">
      <w:pPr>
        <w:pStyle w:val="headingfm2"/>
      </w:pPr>
      <w:proofErr w:type="gramStart"/>
      <w:r>
        <w:t>by</w:t>
      </w:r>
      <w:proofErr w:type="gramEnd"/>
    </w:p>
    <w:p w:rsidR="00B82E7A" w:rsidRDefault="00B82E7A" w:rsidP="00B82E7A">
      <w:pPr>
        <w:pStyle w:val="headingfm1"/>
      </w:pPr>
      <w:proofErr w:type="spellStart"/>
      <w:r>
        <w:t>Anh</w:t>
      </w:r>
      <w:proofErr w:type="spellEnd"/>
      <w:r>
        <w:t xml:space="preserve"> Luong, B.S.E.E.</w:t>
      </w:r>
    </w:p>
    <w:p w:rsidR="00B82E7A" w:rsidRPr="008E24CB" w:rsidRDefault="00B82E7A" w:rsidP="00B82E7A">
      <w:pPr>
        <w:pStyle w:val="textcentered"/>
      </w:pPr>
    </w:p>
    <w:p w:rsidR="00B82E7A" w:rsidRDefault="00B82E7A" w:rsidP="00B82E7A">
      <w:pPr>
        <w:pStyle w:val="hiddentext"/>
      </w:pPr>
      <w:r>
        <w:t>HIDDEN TEXT:  Given first name, and previous academic degrees (B.A. or higher) B.A., B.S., etc. Your official name is the name which appears on your UT transcript.</w:t>
      </w:r>
    </w:p>
    <w:p w:rsidR="00B82E7A" w:rsidRDefault="00B82E7A" w:rsidP="00B82E7A">
      <w:pPr>
        <w:pStyle w:val="textcentered"/>
      </w:pPr>
    </w:p>
    <w:p w:rsidR="00B82E7A" w:rsidRDefault="00B82E7A" w:rsidP="00B82E7A">
      <w:pPr>
        <w:pStyle w:val="textcentered"/>
      </w:pPr>
    </w:p>
    <w:p w:rsidR="00B82E7A" w:rsidRDefault="00B82E7A" w:rsidP="00B82E7A">
      <w:pPr>
        <w:pStyle w:val="headingfm1"/>
      </w:pPr>
      <w:r>
        <w:t>Report</w:t>
      </w:r>
    </w:p>
    <w:p w:rsidR="00B82E7A" w:rsidRDefault="00B82E7A" w:rsidP="00B82E7A">
      <w:pPr>
        <w:pStyle w:val="textcentered"/>
      </w:pPr>
      <w:r>
        <w:t xml:space="preserve">Presented to the Faculty of the Graduate School of </w:t>
      </w:r>
    </w:p>
    <w:p w:rsidR="00B82E7A" w:rsidRDefault="00B82E7A" w:rsidP="00B82E7A">
      <w:pPr>
        <w:pStyle w:val="textcentered"/>
      </w:pPr>
      <w:r>
        <w:t>The University of Texas at Austin</w:t>
      </w:r>
    </w:p>
    <w:p w:rsidR="00B82E7A" w:rsidRDefault="00B82E7A" w:rsidP="00B82E7A">
      <w:pPr>
        <w:pStyle w:val="textcentered"/>
      </w:pPr>
      <w:proofErr w:type="gramStart"/>
      <w:r>
        <w:t>in</w:t>
      </w:r>
      <w:proofErr w:type="gramEnd"/>
      <w:r>
        <w:t xml:space="preserve"> Partial Fulfillment </w:t>
      </w:r>
    </w:p>
    <w:p w:rsidR="00B82E7A" w:rsidRDefault="00B82E7A" w:rsidP="00B82E7A">
      <w:pPr>
        <w:pStyle w:val="textcentered"/>
      </w:pPr>
      <w:proofErr w:type="gramStart"/>
      <w:r>
        <w:t>of</w:t>
      </w:r>
      <w:proofErr w:type="gramEnd"/>
      <w:r>
        <w:t xml:space="preserve"> the Requirements</w:t>
      </w:r>
    </w:p>
    <w:p w:rsidR="00B82E7A" w:rsidRDefault="00B82E7A" w:rsidP="00B82E7A">
      <w:pPr>
        <w:pStyle w:val="textcentered"/>
      </w:pPr>
      <w:proofErr w:type="gramStart"/>
      <w:r>
        <w:t>for</w:t>
      </w:r>
      <w:proofErr w:type="gramEnd"/>
      <w:r>
        <w:t xml:space="preserve"> the Degree of </w:t>
      </w:r>
    </w:p>
    <w:p w:rsidR="00B82E7A" w:rsidRDefault="00B82E7A" w:rsidP="00B82E7A">
      <w:pPr>
        <w:pStyle w:val="textcentered"/>
      </w:pPr>
    </w:p>
    <w:p w:rsidR="00B82E7A" w:rsidRDefault="00B82E7A" w:rsidP="00B82E7A">
      <w:pPr>
        <w:pStyle w:val="headingfm1"/>
      </w:pPr>
      <w:r>
        <w:t>Master of Science in Engineering</w:t>
      </w:r>
    </w:p>
    <w:p w:rsidR="00B82E7A" w:rsidRDefault="00B82E7A" w:rsidP="00B82E7A">
      <w:pPr>
        <w:pStyle w:val="hiddentext"/>
      </w:pPr>
      <w:r>
        <w:t>HIDDEN TEXT: The degree sought must be worded in the form given in the Graduate Catalog, such as Doctor of Philosophy, Doctor of Musical Arts, Doctor of Education.</w:t>
      </w:r>
    </w:p>
    <w:p w:rsidR="00B82E7A" w:rsidRDefault="00B82E7A" w:rsidP="00B82E7A">
      <w:pPr>
        <w:pStyle w:val="text"/>
      </w:pPr>
    </w:p>
    <w:p w:rsidR="00B82E7A" w:rsidRPr="00FD4472" w:rsidRDefault="00B82E7A" w:rsidP="00B82E7A">
      <w:pPr>
        <w:pStyle w:val="text"/>
      </w:pPr>
    </w:p>
    <w:p w:rsidR="00B82E7A" w:rsidRDefault="00B82E7A" w:rsidP="00B82E7A">
      <w:pPr>
        <w:pStyle w:val="headingfm1"/>
      </w:pPr>
      <w:r>
        <w:t>The University of Texas at Austin</w:t>
      </w:r>
    </w:p>
    <w:p w:rsidR="00B82E7A" w:rsidRDefault="00B82E7A" w:rsidP="00B82E7A">
      <w:pPr>
        <w:pStyle w:val="headingfm1"/>
      </w:pPr>
      <w:r>
        <w:t>December 2014</w:t>
      </w:r>
    </w:p>
    <w:p w:rsidR="00B82E7A" w:rsidRDefault="00B82E7A" w:rsidP="00B82E7A">
      <w:pPr>
        <w:pStyle w:val="headingfm2"/>
      </w:pPr>
      <w:r>
        <w:br w:type="page"/>
      </w:r>
      <w:r>
        <w:lastRenderedPageBreak/>
        <w:t>Dedication</w:t>
      </w:r>
    </w:p>
    <w:p w:rsidR="00B82E7A" w:rsidRDefault="00B82E7A" w:rsidP="00B82E7A">
      <w:pPr>
        <w:pStyle w:val="textcentered"/>
        <w:jc w:val="left"/>
      </w:pPr>
    </w:p>
    <w:p w:rsidR="00B82E7A" w:rsidRDefault="00B82E7A" w:rsidP="00B82E7A">
      <w:pPr>
        <w:pStyle w:val="textcentered"/>
      </w:pPr>
      <w:proofErr w:type="gramStart"/>
      <w:r>
        <w:t>To my parents and my wife.</w:t>
      </w:r>
      <w:proofErr w:type="gramEnd"/>
    </w:p>
    <w:p w:rsidR="00B82E7A" w:rsidRDefault="00B82E7A" w:rsidP="00B82E7A">
      <w:pPr>
        <w:pStyle w:val="textcentered"/>
      </w:pPr>
    </w:p>
    <w:p w:rsidR="00B82E7A" w:rsidRDefault="00B82E7A" w:rsidP="00B82E7A">
      <w:pPr>
        <w:pStyle w:val="textcentered"/>
        <w:jc w:val="both"/>
      </w:pPr>
    </w:p>
    <w:p w:rsidR="00B82E7A" w:rsidRDefault="00B82E7A" w:rsidP="00B82E7A">
      <w:pPr>
        <w:pStyle w:val="textcentered"/>
        <w:jc w:val="both"/>
        <w:sectPr w:rsidR="00B82E7A" w:rsidSect="008105AC">
          <w:headerReference w:type="even" r:id="rId9"/>
          <w:headerReference w:type="default" r:id="rId10"/>
          <w:footerReference w:type="even" r:id="rId11"/>
          <w:footerReference w:type="default" r:id="rId12"/>
          <w:headerReference w:type="first" r:id="rId13"/>
          <w:footerReference w:type="first" r:id="rId14"/>
          <w:pgSz w:w="12240" w:h="15840"/>
          <w:pgMar w:top="1800" w:right="1800" w:bottom="1800" w:left="1800" w:header="0" w:footer="1728" w:gutter="0"/>
          <w:pgNumType w:fmt="lowerRoman"/>
          <w:cols w:space="720"/>
        </w:sectPr>
      </w:pPr>
    </w:p>
    <w:p w:rsidR="00B82E7A" w:rsidRDefault="00B82E7A" w:rsidP="00B82E7A">
      <w:pPr>
        <w:pStyle w:val="headingfm2"/>
      </w:pPr>
      <w:r>
        <w:lastRenderedPageBreak/>
        <w:t>Acknowledgements</w:t>
      </w:r>
    </w:p>
    <w:p w:rsidR="00B82E7A" w:rsidRDefault="00B82E7A" w:rsidP="00B82E7A">
      <w:pPr>
        <w:pStyle w:val="textcentered"/>
      </w:pPr>
    </w:p>
    <w:p w:rsidR="00B82E7A" w:rsidRDefault="00B82E7A" w:rsidP="00B82E7A">
      <w:pPr>
        <w:pStyle w:val="textcentered"/>
        <w:ind w:firstLine="720"/>
        <w:jc w:val="left"/>
      </w:pPr>
      <w:r>
        <w:t xml:space="preserve">I would like to thank my supervisor, Professor Adnan Aziz, who has provided guidance on the </w:t>
      </w:r>
      <w:proofErr w:type="spellStart"/>
      <w:r>
        <w:t>ClosetStylist</w:t>
      </w:r>
      <w:proofErr w:type="spellEnd"/>
      <w:r>
        <w:t xml:space="preserve"> project, and to my reader Professor Christine Julien, who has helped review this paper. I would also like to thank Ile </w:t>
      </w:r>
      <w:proofErr w:type="spellStart"/>
      <w:r>
        <w:t>Jugovski</w:t>
      </w:r>
      <w:proofErr w:type="spellEnd"/>
      <w:r>
        <w:t xml:space="preserve"> and Truong Nguyen for their support to create a beautiful and user friendly UI for </w:t>
      </w:r>
      <w:proofErr w:type="spellStart"/>
      <w:r>
        <w:t>ClosetStylist</w:t>
      </w:r>
      <w:proofErr w:type="spellEnd"/>
      <w:r>
        <w:t>. Most importantly, I want to thank my parents and my wife for all the hard work and sacrifices they have always made to support me throughout my work and studies.</w:t>
      </w:r>
    </w:p>
    <w:p w:rsidR="00B82E7A" w:rsidRDefault="00B82E7A" w:rsidP="00B82E7A">
      <w:pPr>
        <w:pStyle w:val="text"/>
      </w:pPr>
    </w:p>
    <w:p w:rsidR="00CD2AFA" w:rsidDel="002F4B2D" w:rsidRDefault="00B82E7A" w:rsidP="00DD02C2">
      <w:pPr>
        <w:pStyle w:val="headingfm1"/>
        <w:ind w:left="720"/>
        <w:rPr>
          <w:del w:id="8" w:author="Luong, Anh" w:date="2014-11-04T18:35:00Z"/>
        </w:rPr>
        <w:pPrChange w:id="9" w:author="Luong, Anh" w:date="2014-11-05T09:21:00Z">
          <w:pPr>
            <w:pStyle w:val="headingfm1"/>
          </w:pPr>
        </w:pPrChange>
      </w:pPr>
      <w:r>
        <w:br w:type="page"/>
      </w:r>
      <w:proofErr w:type="spellStart"/>
      <w:r w:rsidR="00CD2AFA">
        <w:lastRenderedPageBreak/>
        <w:t>ClosetStylist</w:t>
      </w:r>
      <w:proofErr w:type="spellEnd"/>
      <w:ins w:id="10" w:author="Luong, Anh" w:date="2014-11-05T09:21:00Z">
        <w:r w:rsidR="00DD02C2">
          <w:t xml:space="preserve"> - </w:t>
        </w:r>
      </w:ins>
    </w:p>
    <w:p w:rsidR="00B82E7A" w:rsidRDefault="00795A10" w:rsidP="00DD02C2">
      <w:pPr>
        <w:pStyle w:val="headingfm1"/>
        <w:ind w:left="720"/>
        <w:pPrChange w:id="11" w:author="Luong, Anh" w:date="2014-11-05T09:21:00Z">
          <w:pPr>
            <w:pStyle w:val="headingfm1"/>
          </w:pPr>
        </w:pPrChange>
      </w:pPr>
      <w:proofErr w:type="gramStart"/>
      <w:ins w:id="12" w:author="Luong, Anh" w:date="2014-11-05T09:22:00Z">
        <w:r>
          <w:t>a</w:t>
        </w:r>
      </w:ins>
      <w:ins w:id="13" w:author="Luong, Anh" w:date="2014-11-04T18:33:00Z">
        <w:r w:rsidR="00684B6B">
          <w:t>n</w:t>
        </w:r>
        <w:proofErr w:type="gramEnd"/>
        <w:r w:rsidR="00684B6B">
          <w:t xml:space="preserve"> Android app </w:t>
        </w:r>
      </w:ins>
      <w:ins w:id="14" w:author="Luong, Anh" w:date="2014-11-05T09:34:00Z">
        <w:r w:rsidR="00B05FB0">
          <w:t>for</w:t>
        </w:r>
      </w:ins>
      <w:ins w:id="15" w:author="Luong, Anh" w:date="2014-11-04T18:33:00Z">
        <w:r w:rsidR="00B05FB0">
          <w:t xml:space="preserve"> digitiz</w:t>
        </w:r>
      </w:ins>
      <w:ins w:id="16" w:author="Luong, Anh" w:date="2014-11-05T09:34:00Z">
        <w:r w:rsidR="00B05FB0">
          <w:t>ing</w:t>
        </w:r>
      </w:ins>
      <w:ins w:id="17" w:author="Luong, Anh" w:date="2014-11-04T18:33:00Z">
        <w:r w:rsidR="00684B6B">
          <w:t xml:space="preserve"> closets and </w:t>
        </w:r>
      </w:ins>
      <w:del w:id="18" w:author="Luong, Anh" w:date="2014-11-04T18:33:00Z">
        <w:r w:rsidR="00CD2AFA" w:rsidDel="00684B6B">
          <w:delText>From closet to style control – an Android app can rule them all</w:delText>
        </w:r>
      </w:del>
      <w:ins w:id="19" w:author="Luong, Anh" w:date="2014-11-04T21:14:00Z">
        <w:r w:rsidR="00B05FB0">
          <w:t>programmatically</w:t>
        </w:r>
      </w:ins>
      <w:ins w:id="20" w:author="Luong, Anh" w:date="2014-11-05T09:35:00Z">
        <w:r w:rsidR="00B05FB0">
          <w:t xml:space="preserve"> </w:t>
        </w:r>
      </w:ins>
      <w:ins w:id="21" w:author="Luong, Anh" w:date="2014-11-04T18:33:00Z">
        <w:r w:rsidR="00B05FB0">
          <w:t>advis</w:t>
        </w:r>
      </w:ins>
      <w:ins w:id="22" w:author="Luong, Anh" w:date="2014-11-05T09:34:00Z">
        <w:r w:rsidR="00B05FB0">
          <w:t>ing</w:t>
        </w:r>
      </w:ins>
      <w:ins w:id="23" w:author="Luong, Anh" w:date="2014-11-04T18:33:00Z">
        <w:r w:rsidR="00684B6B">
          <w:t xml:space="preserve"> </w:t>
        </w:r>
      </w:ins>
      <w:ins w:id="24" w:author="Luong, Anh" w:date="2014-11-04T18:34:00Z">
        <w:r w:rsidR="002F4B2D">
          <w:t xml:space="preserve">on </w:t>
        </w:r>
      </w:ins>
      <w:ins w:id="25" w:author="Luong, Anh" w:date="2014-11-04T21:12:00Z">
        <w:r w:rsidR="00457BE6">
          <w:t>what to wear</w:t>
        </w:r>
      </w:ins>
    </w:p>
    <w:p w:rsidR="00B82E7A" w:rsidRDefault="00B82E7A" w:rsidP="00B82E7A">
      <w:pPr>
        <w:pStyle w:val="textcentered"/>
      </w:pPr>
    </w:p>
    <w:p w:rsidR="00B82E7A" w:rsidRPr="00CA3BD4" w:rsidRDefault="00B82E7A" w:rsidP="00B82E7A">
      <w:pPr>
        <w:pStyle w:val="textcentered"/>
        <w:rPr>
          <w:lang w:val="da-DK"/>
        </w:rPr>
      </w:pPr>
      <w:r w:rsidRPr="00CA3BD4">
        <w:rPr>
          <w:lang w:val="da-DK"/>
        </w:rPr>
        <w:t>Anh Luong, M.S.E.</w:t>
      </w:r>
    </w:p>
    <w:p w:rsidR="00B82E7A" w:rsidRDefault="00B82E7A" w:rsidP="00B82E7A">
      <w:pPr>
        <w:pStyle w:val="textcentered"/>
      </w:pPr>
      <w:r>
        <w:t>The University of Texas at Austin, 201</w:t>
      </w:r>
      <w:ins w:id="26" w:author="Luong, Anh" w:date="2014-11-05T09:35:00Z">
        <w:r w:rsidR="00B05FB0">
          <w:t>4</w:t>
        </w:r>
      </w:ins>
      <w:del w:id="27" w:author="Luong, Anh" w:date="2014-11-05T09:35:00Z">
        <w:r w:rsidDel="00B05FB0">
          <w:delText>3</w:delText>
        </w:r>
      </w:del>
    </w:p>
    <w:p w:rsidR="00B82E7A" w:rsidRDefault="00B82E7A" w:rsidP="00B82E7A">
      <w:pPr>
        <w:pStyle w:val="textcentered"/>
      </w:pPr>
    </w:p>
    <w:p w:rsidR="00B82E7A" w:rsidRDefault="00B82E7A" w:rsidP="00B82E7A">
      <w:pPr>
        <w:pStyle w:val="textcentered"/>
      </w:pPr>
      <w:r>
        <w:t>Supervisor: Adnan Aziz</w:t>
      </w:r>
    </w:p>
    <w:p w:rsidR="00B82E7A" w:rsidRDefault="00B82E7A" w:rsidP="00B82E7A">
      <w:pPr>
        <w:pStyle w:val="textcentered"/>
      </w:pPr>
    </w:p>
    <w:p w:rsidR="00B82E7A" w:rsidRDefault="00B82E7A" w:rsidP="00B82E7A">
      <w:pPr>
        <w:pStyle w:val="text"/>
      </w:pPr>
      <w:proofErr w:type="spellStart"/>
      <w:r>
        <w:t>ClosetStylist</w:t>
      </w:r>
      <w:proofErr w:type="spellEnd"/>
      <w:r>
        <w:t xml:space="preserve"> is an Android app that helps users digitize their clothing inventory for better usage, manage</w:t>
      </w:r>
      <w:ins w:id="28" w:author="Luong, Anh" w:date="2014-11-01T15:51:00Z">
        <w:r w:rsidR="00C36355">
          <w:t xml:space="preserve"> outfit</w:t>
        </w:r>
      </w:ins>
      <w:r>
        <w:t xml:space="preserve"> worn history, laundry bags, and last but not least, suggest what to wear based on occasion and weather. The app utilizes a variety of </w:t>
      </w:r>
      <w:del w:id="29" w:author="Luong, Anh" w:date="2014-11-04T18:46:00Z">
        <w:r w:rsidDel="000C67B3">
          <w:delText>free-of-charge</w:delText>
        </w:r>
      </w:del>
      <w:ins w:id="30" w:author="Luong, Anh" w:date="2014-11-04T18:46:00Z">
        <w:r w:rsidR="000C67B3">
          <w:t>off-the-shell</w:t>
        </w:r>
      </w:ins>
      <w:r>
        <w:t xml:space="preserve"> services such as location and weather services combining with </w:t>
      </w:r>
      <w:del w:id="31" w:author="Luong, Anh" w:date="2014-11-04T18:47:00Z">
        <w:r w:rsidDel="000C67B3">
          <w:delText>a</w:delText>
        </w:r>
      </w:del>
      <w:r>
        <w:t xml:space="preserve"> </w:t>
      </w:r>
      <w:del w:id="32" w:author="Luong, Anh" w:date="2014-11-04T18:47:00Z">
        <w:r w:rsidDel="000C67B3">
          <w:delText xml:space="preserve">proprietary </w:delText>
        </w:r>
      </w:del>
      <w:ins w:id="33" w:author="Luong, Anh" w:date="2014-11-04T18:47:00Z">
        <w:r w:rsidR="000C67B3">
          <w:t xml:space="preserve">our own </w:t>
        </w:r>
      </w:ins>
      <w:r>
        <w:t xml:space="preserve">clothes matching algorithm to recommend the most suitable outfit to users. In addition to the main features, </w:t>
      </w:r>
      <w:proofErr w:type="spellStart"/>
      <w:r>
        <w:t>ClosetStylist</w:t>
      </w:r>
      <w:proofErr w:type="spellEnd"/>
      <w:r>
        <w:t xml:space="preserve"> presents a friendly user interface that is easy to navigate control flow to keep users excited when they use the app.</w:t>
      </w:r>
      <w:ins w:id="34" w:author="Luong, Anh" w:date="2014-11-01T15:49:00Z">
        <w:r w:rsidR="000C67B3">
          <w:t xml:space="preserve"> </w:t>
        </w:r>
      </w:ins>
      <w:ins w:id="35" w:author="Luong, Anh" w:date="2014-11-04T18:53:00Z">
        <w:r w:rsidR="000C67B3">
          <w:t xml:space="preserve">As </w:t>
        </w:r>
      </w:ins>
      <w:ins w:id="36" w:author="Luong, Anh" w:date="2014-11-04T21:15:00Z">
        <w:r w:rsidR="00644FEE">
          <w:t xml:space="preserve">for testing, </w:t>
        </w:r>
      </w:ins>
      <w:ins w:id="37" w:author="Luong, Anh" w:date="2014-11-04T18:51:00Z">
        <w:r w:rsidR="000C67B3">
          <w:t xml:space="preserve">the app </w:t>
        </w:r>
      </w:ins>
      <w:ins w:id="38" w:author="Luong, Anh" w:date="2014-11-04T21:15:00Z">
        <w:r w:rsidR="00644FEE">
          <w:t xml:space="preserve">was executed </w:t>
        </w:r>
      </w:ins>
      <w:ins w:id="39" w:author="Luong, Anh" w:date="2014-11-04T18:51:00Z">
        <w:r w:rsidR="000C67B3">
          <w:t xml:space="preserve">under different mock weather condition with </w:t>
        </w:r>
      </w:ins>
      <w:ins w:id="40" w:author="Luong, Anh" w:date="2014-11-04T18:52:00Z">
        <w:r w:rsidR="000C67B3">
          <w:t xml:space="preserve">a male closet of </w:t>
        </w:r>
      </w:ins>
      <w:ins w:id="41" w:author="Luong, Anh" w:date="2014-11-04T18:54:00Z">
        <w:r w:rsidR="000C67B3">
          <w:t xml:space="preserve">24 items and a female closet of 86 items of our own </w:t>
        </w:r>
      </w:ins>
      <w:ins w:id="42" w:author="Luong, Anh" w:date="2014-11-04T21:17:00Z">
        <w:r w:rsidR="00644FEE">
          <w:t>wardrobe.</w:t>
        </w:r>
      </w:ins>
      <w:ins w:id="43" w:author="Luong, Anh" w:date="2014-11-04T18:54:00Z">
        <w:r w:rsidR="000C67B3">
          <w:t xml:space="preserve"> </w:t>
        </w:r>
      </w:ins>
      <w:ins w:id="44" w:author="Luong, Anh" w:date="2014-11-04T21:17:00Z">
        <w:r w:rsidR="00644FEE">
          <w:t>T</w:t>
        </w:r>
      </w:ins>
      <w:ins w:id="45" w:author="Luong, Anh" w:date="2014-11-04T18:54:00Z">
        <w:r w:rsidR="000C67B3">
          <w:t xml:space="preserve">he </w:t>
        </w:r>
      </w:ins>
      <w:ins w:id="46" w:author="Luong, Anh" w:date="2014-11-04T18:55:00Z">
        <w:r w:rsidR="00484BC7">
          <w:t>recommended outfits were</w:t>
        </w:r>
      </w:ins>
      <w:ins w:id="47" w:author="Luong, Anh" w:date="2014-11-04T21:29:00Z">
        <w:r w:rsidR="00927CBD">
          <w:t xml:space="preserve"> </w:t>
        </w:r>
      </w:ins>
      <w:ins w:id="48" w:author="Luong, Anh" w:date="2014-11-04T21:36:00Z">
        <w:r w:rsidR="00281269">
          <w:t xml:space="preserve">displayed on the screen </w:t>
        </w:r>
      </w:ins>
      <w:ins w:id="49" w:author="Luong, Anh" w:date="2014-11-04T21:29:00Z">
        <w:r w:rsidR="00281269">
          <w:t xml:space="preserve">within </w:t>
        </w:r>
      </w:ins>
      <w:ins w:id="50" w:author="Luong, Anh" w:date="2014-11-04T21:36:00Z">
        <w:r w:rsidR="00281269">
          <w:t>3</w:t>
        </w:r>
      </w:ins>
      <w:ins w:id="51" w:author="Luong, Anh" w:date="2014-11-04T21:29:00Z">
        <w:r w:rsidR="00927CBD">
          <w:t xml:space="preserve"> seconds </w:t>
        </w:r>
      </w:ins>
      <w:ins w:id="52" w:author="Luong, Anh" w:date="2014-11-04T21:37:00Z">
        <w:r w:rsidR="00281269">
          <w:t xml:space="preserve">since the moment user </w:t>
        </w:r>
      </w:ins>
      <w:ins w:id="53" w:author="Luong, Anh" w:date="2014-11-04T21:39:00Z">
        <w:r w:rsidR="00281269">
          <w:t xml:space="preserve">requested from the main menu </w:t>
        </w:r>
      </w:ins>
      <w:ins w:id="54" w:author="Luong, Anh" w:date="2014-11-04T21:29:00Z">
        <w:r w:rsidR="00927CBD">
          <w:t xml:space="preserve">and the result </w:t>
        </w:r>
      </w:ins>
      <w:ins w:id="55" w:author="Luong, Anh" w:date="2014-11-04T21:39:00Z">
        <w:r w:rsidR="00281269">
          <w:t xml:space="preserve">agreed with </w:t>
        </w:r>
      </w:ins>
      <w:ins w:id="56" w:author="Luong, Anh" w:date="2014-11-04T21:16:00Z">
        <w:r w:rsidR="00644FEE">
          <w:t xml:space="preserve">what we </w:t>
        </w:r>
      </w:ins>
      <w:ins w:id="57" w:author="Luong, Anh" w:date="2014-11-04T21:32:00Z">
        <w:r w:rsidR="00927CBD">
          <w:t xml:space="preserve">would </w:t>
        </w:r>
      </w:ins>
      <w:ins w:id="58" w:author="Luong, Anh" w:date="2014-11-04T21:16:00Z">
        <w:r w:rsidR="00644FEE">
          <w:t>wear in our daily lives</w:t>
        </w:r>
      </w:ins>
      <w:ins w:id="59" w:author="Luong, Anh" w:date="2014-11-04T18:55:00Z">
        <w:r w:rsidR="00484BC7">
          <w:t xml:space="preserve">. </w:t>
        </w:r>
      </w:ins>
      <w:ins w:id="60" w:author="Luong, Anh" w:date="2014-11-01T15:49:00Z">
        <w:r w:rsidR="00942BF6">
          <w:t>We are going to describe the design</w:t>
        </w:r>
      </w:ins>
      <w:ins w:id="61" w:author="Luong, Anh" w:date="2014-11-01T15:50:00Z">
        <w:r w:rsidR="00942BF6">
          <w:t xml:space="preserve">, </w:t>
        </w:r>
      </w:ins>
      <w:ins w:id="62" w:author="Luong, Anh" w:date="2014-11-04T21:18:00Z">
        <w:r w:rsidR="00644FEE">
          <w:t xml:space="preserve">the algorithm, </w:t>
        </w:r>
      </w:ins>
      <w:ins w:id="63" w:author="Luong, Anh" w:date="2014-11-01T15:50:00Z">
        <w:r w:rsidR="00942BF6">
          <w:t xml:space="preserve">the </w:t>
        </w:r>
      </w:ins>
      <w:ins w:id="64" w:author="Luong, Anh" w:date="2014-11-01T15:49:00Z">
        <w:r w:rsidR="00942BF6">
          <w:t>implementation</w:t>
        </w:r>
      </w:ins>
      <w:ins w:id="65" w:author="Luong, Anh" w:date="2014-11-04T21:17:00Z">
        <w:r w:rsidR="00644FEE">
          <w:t xml:space="preserve">, </w:t>
        </w:r>
      </w:ins>
      <w:ins w:id="66" w:author="Luong, Anh" w:date="2014-11-01T15:50:00Z">
        <w:r w:rsidR="00942BF6">
          <w:t>and the result of the first prototype</w:t>
        </w:r>
      </w:ins>
      <w:ins w:id="67" w:author="Luong, Anh" w:date="2014-11-01T15:49:00Z">
        <w:r w:rsidR="00942BF6">
          <w:t xml:space="preserve"> of </w:t>
        </w:r>
        <w:proofErr w:type="spellStart"/>
        <w:r w:rsidR="00942BF6">
          <w:t>ClosetStylist</w:t>
        </w:r>
      </w:ins>
      <w:proofErr w:type="spellEnd"/>
      <w:ins w:id="68" w:author="Luong, Anh" w:date="2014-11-01T15:51:00Z">
        <w:r w:rsidR="00942BF6">
          <w:t xml:space="preserve"> in this report.</w:t>
        </w:r>
      </w:ins>
    </w:p>
    <w:p w:rsidR="00B82E7A" w:rsidRDefault="00B82E7A" w:rsidP="00B82E7A">
      <w:pPr>
        <w:pStyle w:val="text"/>
      </w:pPr>
    </w:p>
    <w:p w:rsidR="00B82E7A" w:rsidRDefault="00B82E7A" w:rsidP="00B82E7A">
      <w:pPr>
        <w:pStyle w:val="Heading2"/>
      </w:pPr>
      <w:r>
        <w:br w:type="page"/>
      </w:r>
      <w:bookmarkStart w:id="69" w:name="_Toc271112376"/>
      <w:bookmarkStart w:id="70" w:name="_Toc354617408"/>
      <w:r>
        <w:lastRenderedPageBreak/>
        <w:t xml:space="preserve"> </w:t>
      </w:r>
    </w:p>
    <w:bookmarkEnd w:id="69"/>
    <w:bookmarkEnd w:id="70"/>
    <w:p w:rsidR="00B82E7A" w:rsidRDefault="00B82E7A" w:rsidP="00B82E7A">
      <w:pPr>
        <w:pStyle w:val="Heading2"/>
      </w:pPr>
      <w:r>
        <w:br w:type="page"/>
      </w:r>
    </w:p>
    <w:p w:rsidR="00B82E7A" w:rsidRDefault="00B82E7A" w:rsidP="00B82E7A">
      <w:pPr>
        <w:sectPr w:rsidR="00B82E7A" w:rsidSect="008105AC">
          <w:footerReference w:type="default" r:id="rId15"/>
          <w:pgSz w:w="12240" w:h="15840"/>
          <w:pgMar w:top="1800" w:right="1800" w:bottom="1800" w:left="1800" w:header="0" w:footer="1728" w:gutter="0"/>
          <w:pgNumType w:fmt="lowerRoman"/>
          <w:cols w:space="720"/>
        </w:sectPr>
      </w:pPr>
    </w:p>
    <w:p w:rsidR="00B82E7A" w:rsidRDefault="00B82E7A" w:rsidP="00B82E7A">
      <w:pPr>
        <w:pStyle w:val="Heading2"/>
      </w:pPr>
      <w:bookmarkStart w:id="71" w:name="_Toc354617409"/>
      <w:r>
        <w:lastRenderedPageBreak/>
        <w:t xml:space="preserve">Chapter </w:t>
      </w:r>
      <w:proofErr w:type="gramStart"/>
      <w:r>
        <w:t>1  Introduction</w:t>
      </w:r>
      <w:bookmarkEnd w:id="71"/>
      <w:proofErr w:type="gramEnd"/>
    </w:p>
    <w:p w:rsidR="00B82E7A" w:rsidRDefault="00B82E7A" w:rsidP="00B82E7A">
      <w:pPr>
        <w:pStyle w:val="Heading3"/>
        <w:numPr>
          <w:ilvl w:val="1"/>
          <w:numId w:val="1"/>
        </w:numPr>
      </w:pPr>
      <w:bookmarkStart w:id="72" w:name="_Toc354617410"/>
      <w:r>
        <w:t>Motivation</w:t>
      </w:r>
      <w:bookmarkEnd w:id="72"/>
      <w:r>
        <w:t xml:space="preserve"> </w:t>
      </w:r>
    </w:p>
    <w:p w:rsidR="00B82E7A" w:rsidRDefault="00B82E7A" w:rsidP="00B82E7A">
      <w:pPr>
        <w:pStyle w:val="text"/>
      </w:pPr>
      <w:r>
        <w:t>Wardrobe stylists are often hired by celebrities, models, public figures, and wealthy individuals to select their clothing for public appearances, or by professionals in entertainment industry for special events. Their services</w:t>
      </w:r>
      <w:ins w:id="73" w:author="Luong, Anh" w:date="2014-11-01T15:48:00Z">
        <w:r w:rsidR="00135AF7">
          <w:t xml:space="preserve"> are</w:t>
        </w:r>
      </w:ins>
      <w:r>
        <w:t xml:space="preserve"> usually </w:t>
      </w:r>
      <w:del w:id="74" w:author="Luong, Anh" w:date="2014-11-01T15:49:00Z">
        <w:r w:rsidDel="00135AF7">
          <w:delText xml:space="preserve">deem </w:delText>
        </w:r>
      </w:del>
      <w:r>
        <w:t>too expensive for majority of people</w:t>
      </w:r>
      <w:del w:id="75" w:author="Luong, Anh" w:date="2014-11-01T15:48:00Z">
        <w:r w:rsidDel="00135AF7">
          <w:delText xml:space="preserve"> whose budget is tight</w:delText>
        </w:r>
      </w:del>
      <w:r>
        <w:t>. Therefore, while most people love fashion and desire to look fashionable, not many people can afford these expensive types of services. The goal of the app to is help people with limited time and style to favorably present themselves and efficiently organize their closet.</w:t>
      </w:r>
    </w:p>
    <w:p w:rsidR="00B82E7A" w:rsidRDefault="00221D69" w:rsidP="00B82E7A">
      <w:pPr>
        <w:pStyle w:val="text"/>
      </w:pPr>
      <w:ins w:id="76" w:author="Luong, Anh" w:date="2014-11-01T15:57:00Z">
        <w:r>
          <w:t xml:space="preserve">An average person spends hundreds </w:t>
        </w:r>
      </w:ins>
      <w:del w:id="77" w:author="Luong, Anh" w:date="2014-11-01T15:58:00Z">
        <w:r w:rsidR="00B82E7A" w:rsidDel="00221D69">
          <w:delText xml:space="preserve">We spend thousands </w:delText>
        </w:r>
      </w:del>
      <w:r w:rsidR="00B82E7A">
        <w:t xml:space="preserve">of dollars every year on new clothes, but </w:t>
      </w:r>
      <w:del w:id="78" w:author="Luong, Anh" w:date="2014-11-01T15:54:00Z">
        <w:r w:rsidR="00B82E7A" w:rsidDel="00F24967">
          <w:delText xml:space="preserve">most of the time </w:delText>
        </w:r>
      </w:del>
      <w:r w:rsidR="00B82E7A">
        <w:t xml:space="preserve">they </w:t>
      </w:r>
      <w:ins w:id="79" w:author="Luong, Anh" w:date="2014-11-01T15:54:00Z">
        <w:r w:rsidR="00F24967">
          <w:t xml:space="preserve">often </w:t>
        </w:r>
      </w:ins>
      <w:r w:rsidR="00B82E7A">
        <w:t>end up getting lost in our closet after a couple times of usage. There are quite a few issues that this app is aspired to address. How should</w:t>
      </w:r>
      <w:r w:rsidR="00B82E7A" w:rsidRPr="004B7538">
        <w:t xml:space="preserve"> we organize all the items in our closets? How do we </w:t>
      </w:r>
      <w:r w:rsidR="00B82E7A">
        <w:t xml:space="preserve">mix and match </w:t>
      </w:r>
      <w:r w:rsidR="00B82E7A" w:rsidRPr="004B7538">
        <w:t xml:space="preserve">them wisely to utilize all items in our wardrobe without breaking our bank account for expensive consultation from costly stylists? Another often asked question is how do we </w:t>
      </w:r>
      <w:r w:rsidR="00B82E7A">
        <w:t>know when</w:t>
      </w:r>
      <w:r w:rsidR="00B82E7A" w:rsidRPr="004B7538">
        <w:t xml:space="preserve"> our laundry bag </w:t>
      </w:r>
      <w:r w:rsidR="00B82E7A">
        <w:t xml:space="preserve">is full </w:t>
      </w:r>
      <w:r w:rsidR="00B82E7A" w:rsidRPr="004B7538">
        <w:t xml:space="preserve">to avoid running out of clothes? </w:t>
      </w:r>
      <w:r w:rsidR="00B82E7A">
        <w:t>For those people without a washer and dryer</w:t>
      </w:r>
      <w:r w:rsidR="00B82E7A" w:rsidRPr="004B7538">
        <w:t xml:space="preserve"> at home</w:t>
      </w:r>
      <w:r w:rsidR="00B82E7A">
        <w:t>,</w:t>
      </w:r>
      <w:r w:rsidR="00B82E7A" w:rsidRPr="004B7538">
        <w:t xml:space="preserve"> doing laundry </w:t>
      </w:r>
      <w:r w:rsidR="00B82E7A">
        <w:t>could cost</w:t>
      </w:r>
      <w:r w:rsidR="00B82E7A" w:rsidRPr="004B7538">
        <w:t xml:space="preserve"> several hours waiting in the </w:t>
      </w:r>
      <w:r w:rsidR="00B82E7A">
        <w:t>L</w:t>
      </w:r>
      <w:r w:rsidR="00B82E7A" w:rsidRPr="004B7538">
        <w:t xml:space="preserve">aundromat (if we </w:t>
      </w:r>
      <w:r w:rsidR="00B82E7A">
        <w:t>do not</w:t>
      </w:r>
      <w:r w:rsidR="00B82E7A" w:rsidRPr="004B7538">
        <w:t xml:space="preserve"> want to pay some extra </w:t>
      </w:r>
      <w:del w:id="80" w:author="Luong, Anh" w:date="2014-11-01T15:58:00Z">
        <w:r w:rsidR="00B82E7A" w:rsidRPr="004B7538" w:rsidDel="00B26D15">
          <w:delText xml:space="preserve">bucks </w:delText>
        </w:r>
      </w:del>
      <w:ins w:id="81" w:author="Luong, Anh" w:date="2014-11-04T19:19:00Z">
        <w:r w:rsidR="00817B21">
          <w:t>money</w:t>
        </w:r>
      </w:ins>
      <w:ins w:id="82" w:author="Luong, Anh" w:date="2014-11-01T15:58:00Z">
        <w:r w:rsidR="00B26D15" w:rsidRPr="004B7538">
          <w:t xml:space="preserve"> </w:t>
        </w:r>
      </w:ins>
      <w:r w:rsidR="00B82E7A" w:rsidRPr="004B7538">
        <w:t xml:space="preserve">to have it done and folded, but we </w:t>
      </w:r>
      <w:r w:rsidR="00B82E7A">
        <w:t xml:space="preserve">do not </w:t>
      </w:r>
      <w:r w:rsidR="00B82E7A" w:rsidRPr="004B7538">
        <w:t xml:space="preserve">know how careful </w:t>
      </w:r>
      <w:del w:id="83" w:author="Luong, Anh" w:date="2014-11-01T15:59:00Z">
        <w:r w:rsidR="00B82E7A" w:rsidDel="000A5FDA">
          <w:delText xml:space="preserve">and gentle </w:delText>
        </w:r>
      </w:del>
      <w:r w:rsidR="00B82E7A" w:rsidRPr="004B7538">
        <w:t xml:space="preserve">the assistant would be to our clothes). </w:t>
      </w:r>
    </w:p>
    <w:p w:rsidR="002D68DE" w:rsidRDefault="00B82E7A" w:rsidP="00B82E7A">
      <w:pPr>
        <w:pStyle w:val="text"/>
        <w:rPr>
          <w:ins w:id="84" w:author="Luong, Anh" w:date="2014-11-04T19:26:00Z"/>
        </w:rPr>
      </w:pPr>
      <w:del w:id="85" w:author="Luong, Anh" w:date="2014-11-04T21:18:00Z">
        <w:r w:rsidRPr="004B7538" w:rsidDel="006A28F7">
          <w:delText xml:space="preserve">Another problem that I usually face myself </w:delText>
        </w:r>
        <w:r w:rsidDel="006A28F7">
          <w:delText xml:space="preserve">as a male individual without a delicate appetite for fashion </w:delText>
        </w:r>
        <w:r w:rsidRPr="004B7538" w:rsidDel="006A28F7">
          <w:delText xml:space="preserve">is </w:delText>
        </w:r>
        <w:r w:rsidDel="006A28F7">
          <w:delText>that I would go to the first item that I come across after rushing out of bed in the morning. As I open to door and get ready to leave for work</w:delText>
        </w:r>
        <w:r w:rsidRPr="004B7538" w:rsidDel="006A28F7">
          <w:delText xml:space="preserve">, </w:delText>
        </w:r>
        <w:r w:rsidDel="006A28F7">
          <w:delText xml:space="preserve">suddenly I realize the outfit I just choose several minutes ago </w:delText>
        </w:r>
        <w:r w:rsidRPr="004B7538" w:rsidDel="006A28F7">
          <w:delText xml:space="preserve">is either too </w:delText>
        </w:r>
        <w:r w:rsidDel="006A28F7">
          <w:delText>warm</w:delText>
        </w:r>
        <w:r w:rsidRPr="004B7538" w:rsidDel="006A28F7">
          <w:delText xml:space="preserve"> </w:delText>
        </w:r>
        <w:r w:rsidDel="006A28F7">
          <w:delText>or</w:delText>
        </w:r>
        <w:r w:rsidRPr="004B7538" w:rsidDel="006A28F7">
          <w:delText xml:space="preserve"> too </w:delText>
        </w:r>
        <w:r w:rsidDel="006A28F7">
          <w:delText>cold because I forge</w:delText>
        </w:r>
        <w:r w:rsidRPr="004B7538" w:rsidDel="006A28F7">
          <w:delText xml:space="preserve">t to check the weather when </w:delText>
        </w:r>
        <w:r w:rsidDel="006A28F7">
          <w:delText xml:space="preserve">picking out the </w:delText>
        </w:r>
        <w:r w:rsidRPr="004B7538" w:rsidDel="006A28F7">
          <w:delText xml:space="preserve">outfit. </w:delText>
        </w:r>
        <w:r w:rsidDel="006A28F7">
          <w:delText>The temperature is not likely to be the same inside and outside the house.</w:delText>
        </w:r>
        <w:r w:rsidRPr="004B7538" w:rsidDel="006A28F7">
          <w:delText xml:space="preserve"> At that time, </w:delText>
        </w:r>
        <w:r w:rsidDel="006A28F7">
          <w:delText xml:space="preserve">I wish there is an </w:delText>
        </w:r>
        <w:r w:rsidRPr="004B7538" w:rsidDel="006A28F7">
          <w:delText>app</w:delText>
        </w:r>
        <w:r w:rsidDel="006A28F7">
          <w:delText xml:space="preserve"> that could</w:delText>
        </w:r>
        <w:r w:rsidRPr="004B7538" w:rsidDel="006A28F7">
          <w:delText xml:space="preserve"> </w:delText>
        </w:r>
        <w:r w:rsidDel="006A28F7">
          <w:delText xml:space="preserve">tell me what I should wear based on the weather at my location. For those whose morning is a rush to prepare for a busy working day, an app like this could be of great help. </w:delText>
        </w:r>
      </w:del>
    </w:p>
    <w:p w:rsidR="00B82E7A" w:rsidRDefault="002D68DE" w:rsidP="00B82E7A">
      <w:pPr>
        <w:pStyle w:val="text"/>
      </w:pPr>
      <w:ins w:id="86" w:author="Luong, Anh" w:date="2014-11-04T19:27:00Z">
        <w:r>
          <w:t xml:space="preserve">Most people are often very busy in the morning to prepare </w:t>
        </w:r>
      </w:ins>
      <w:ins w:id="87" w:author="Luong, Anh" w:date="2014-11-04T19:29:00Z">
        <w:r>
          <w:t xml:space="preserve">themselves and their family for work and for schools. </w:t>
        </w:r>
      </w:ins>
      <w:ins w:id="88" w:author="Luong, Anh" w:date="2014-11-04T19:30:00Z">
        <w:r>
          <w:t>The lack of time</w:t>
        </w:r>
      </w:ins>
      <w:ins w:id="89" w:author="Luong, Anh" w:date="2014-11-04T21:20:00Z">
        <w:r w:rsidR="006A28F7">
          <w:t xml:space="preserve"> or inadvertent neglect</w:t>
        </w:r>
      </w:ins>
      <w:ins w:id="90" w:author="Luong, Anh" w:date="2014-11-04T19:30:00Z">
        <w:r>
          <w:t xml:space="preserve"> to </w:t>
        </w:r>
      </w:ins>
      <w:ins w:id="91" w:author="Luong, Anh" w:date="2014-11-04T21:19:00Z">
        <w:r w:rsidR="006A28F7">
          <w:t xml:space="preserve">check for weather forecast before </w:t>
        </w:r>
      </w:ins>
      <w:ins w:id="92" w:author="Luong, Anh" w:date="2014-11-04T21:23:00Z">
        <w:r w:rsidR="006A28F7">
          <w:t>selecting</w:t>
        </w:r>
      </w:ins>
      <w:ins w:id="93" w:author="Luong, Anh" w:date="2014-11-04T19:30:00Z">
        <w:r>
          <w:t xml:space="preserve"> </w:t>
        </w:r>
        <w:r w:rsidR="006A28F7">
          <w:t>cloth</w:t>
        </w:r>
      </w:ins>
      <w:ins w:id="94" w:author="Luong, Anh" w:date="2014-11-04T21:22:00Z">
        <w:r w:rsidR="006A28F7">
          <w:t>es</w:t>
        </w:r>
      </w:ins>
      <w:ins w:id="95" w:author="Luong, Anh" w:date="2014-11-04T19:33:00Z">
        <w:r>
          <w:t xml:space="preserve"> </w:t>
        </w:r>
      </w:ins>
      <w:ins w:id="96" w:author="Luong, Anh" w:date="2014-11-04T19:32:00Z">
        <w:r>
          <w:t>usually lead</w:t>
        </w:r>
      </w:ins>
      <w:ins w:id="97" w:author="Luong, Anh" w:date="2014-11-04T19:33:00Z">
        <w:r>
          <w:t>s</w:t>
        </w:r>
      </w:ins>
      <w:ins w:id="98" w:author="Luong, Anh" w:date="2014-11-04T19:32:00Z">
        <w:r>
          <w:t xml:space="preserve"> to the wrong choice of outfit for </w:t>
        </w:r>
        <w:r>
          <w:lastRenderedPageBreak/>
          <w:t xml:space="preserve">the day. </w:t>
        </w:r>
      </w:ins>
      <w:ins w:id="99" w:author="Luong, Anh" w:date="2014-11-04T21:23:00Z">
        <w:r w:rsidR="00A105A6">
          <w:t>This can be avoided if there is a</w:t>
        </w:r>
      </w:ins>
      <w:ins w:id="100" w:author="Luong, Anh" w:date="2014-11-04T19:33:00Z">
        <w:r>
          <w:t>n app</w:t>
        </w:r>
      </w:ins>
      <w:ins w:id="101" w:author="Luong, Anh" w:date="2014-11-04T19:34:00Z">
        <w:r>
          <w:t xml:space="preserve"> that can check the weather and </w:t>
        </w:r>
      </w:ins>
      <w:ins w:id="102" w:author="Luong, Anh" w:date="2014-11-04T19:35:00Z">
        <w:r>
          <w:t xml:space="preserve">suggest </w:t>
        </w:r>
      </w:ins>
      <w:ins w:id="103" w:author="Luong, Anh" w:date="2014-11-04T19:34:00Z">
        <w:r>
          <w:t xml:space="preserve">people </w:t>
        </w:r>
      </w:ins>
      <w:ins w:id="104" w:author="Luong, Anh" w:date="2014-11-04T19:35:00Z">
        <w:r>
          <w:t>what to wear</w:t>
        </w:r>
      </w:ins>
      <w:ins w:id="105" w:author="Luong, Anh" w:date="2014-11-04T19:37:00Z">
        <w:r w:rsidR="00205989">
          <w:t>.</w:t>
        </w:r>
      </w:ins>
      <w:ins w:id="106" w:author="Luong, Anh" w:date="2014-11-04T19:33:00Z">
        <w:r>
          <w:t xml:space="preserve"> </w:t>
        </w:r>
      </w:ins>
      <w:del w:id="107" w:author="Luong, Anh" w:date="2014-11-04T19:27:00Z">
        <w:r w:rsidR="00B82E7A" w:rsidDel="002D68DE">
          <w:delText xml:space="preserve"> </w:delText>
        </w:r>
      </w:del>
    </w:p>
    <w:p w:rsidR="00B82E7A" w:rsidRDefault="00B82E7A" w:rsidP="00B82E7A">
      <w:pPr>
        <w:pStyle w:val="Heading3"/>
        <w:numPr>
          <w:ilvl w:val="1"/>
          <w:numId w:val="1"/>
        </w:numPr>
      </w:pPr>
      <w:bookmarkStart w:id="108" w:name="_Toc354617411"/>
      <w:r>
        <w:t>Vision</w:t>
      </w:r>
      <w:bookmarkEnd w:id="108"/>
    </w:p>
    <w:p w:rsidR="00B82E7A" w:rsidRDefault="00B82E7A" w:rsidP="00B82E7A">
      <w:pPr>
        <w:pStyle w:val="text"/>
      </w:pPr>
      <w:proofErr w:type="spellStart"/>
      <w:r>
        <w:t>ClosetStylist</w:t>
      </w:r>
      <w:proofErr w:type="spellEnd"/>
      <w:r>
        <w:t xml:space="preserve"> is </w:t>
      </w:r>
      <w:del w:id="109" w:author="Luong, Anh" w:date="2014-11-01T16:07:00Z">
        <w:r w:rsidDel="00D25CF2">
          <w:delText xml:space="preserve">an Android </w:delText>
        </w:r>
      </w:del>
      <w:ins w:id="110" w:author="Luong, Anh" w:date="2014-11-01T16:07:00Z">
        <w:r w:rsidR="00D25CF2">
          <w:t xml:space="preserve">a mobile </w:t>
        </w:r>
      </w:ins>
      <w:r>
        <w:t>app developed to address problems above. Its core functionalities includes assist women and men to pick the right outfit from their clothing inventory, organize their closets digitally, manage their laundry bags, and keep track of worn history. The ultimate goal is to help clients to get the most fashion value for their dollar by helping them to manage their closets wisely.</w:t>
      </w:r>
    </w:p>
    <w:p w:rsidR="00B82E7A" w:rsidRDefault="00B82E7A" w:rsidP="00B82E7A">
      <w:pPr>
        <w:pStyle w:val="Heading3"/>
        <w:numPr>
          <w:ilvl w:val="1"/>
          <w:numId w:val="1"/>
        </w:numPr>
      </w:pPr>
      <w:bookmarkStart w:id="111" w:name="_Toc354617413"/>
      <w:r>
        <w:t>Report organization</w:t>
      </w:r>
      <w:bookmarkEnd w:id="111"/>
    </w:p>
    <w:p w:rsidR="00B82E7A" w:rsidRDefault="00B82E7A" w:rsidP="00B82E7A">
      <w:pPr>
        <w:pStyle w:val="text"/>
      </w:pPr>
      <w:r>
        <w:t>Th</w:t>
      </w:r>
      <w:ins w:id="112" w:author="Luong, Anh" w:date="2014-11-01T16:08:00Z">
        <w:r w:rsidR="00724BDC">
          <w:t xml:space="preserve">e remainder of this </w:t>
        </w:r>
      </w:ins>
      <w:del w:id="113" w:author="Luong, Anh" w:date="2014-11-01T16:08:00Z">
        <w:r w:rsidDel="00724BDC">
          <w:delText xml:space="preserve">is </w:delText>
        </w:r>
      </w:del>
      <w:r>
        <w:t xml:space="preserve">report is organized as followings: </w:t>
      </w:r>
      <w:del w:id="114" w:author="Luong, Anh" w:date="2014-11-01T16:08:00Z">
        <w:r w:rsidDel="00724BDC">
          <w:delText xml:space="preserve">chapter 1 provides an introduction, </w:delText>
        </w:r>
      </w:del>
      <w:r>
        <w:t>chapter 2 discusses the user interface including mockups and workflow of the app, chapter 3 reviews the technology stack used in the app, chapter 4 describes the results and pain points, chapter 5 ends the report with summary, related and future work.</w:t>
      </w:r>
    </w:p>
    <w:p w:rsidR="00B82E7A" w:rsidRDefault="00B82E7A" w:rsidP="00B82E7A">
      <w:pPr>
        <w:pStyle w:val="text"/>
      </w:pPr>
    </w:p>
    <w:p w:rsidR="00B82E7A" w:rsidRDefault="00B82E7A" w:rsidP="00B82E7A">
      <w:pPr>
        <w:overflowPunct/>
        <w:autoSpaceDE/>
        <w:autoSpaceDN/>
        <w:adjustRightInd/>
        <w:textAlignment w:val="auto"/>
      </w:pPr>
      <w:r>
        <w:br w:type="page"/>
      </w:r>
    </w:p>
    <w:p w:rsidR="00B82E7A" w:rsidRDefault="00B82E7A" w:rsidP="00B82E7A">
      <w:pPr>
        <w:pStyle w:val="Heading2"/>
      </w:pPr>
      <w:bookmarkStart w:id="115" w:name="_Toc354617414"/>
      <w:r>
        <w:lastRenderedPageBreak/>
        <w:t>Chapter 2 User Interface Design</w:t>
      </w:r>
      <w:bookmarkEnd w:id="115"/>
    </w:p>
    <w:p w:rsidR="00B82E7A" w:rsidRDefault="00B82E7A" w:rsidP="00B82E7A">
      <w:pPr>
        <w:pStyle w:val="Heading3"/>
      </w:pPr>
      <w:bookmarkStart w:id="116" w:name="_Toc354617415"/>
      <w:r>
        <w:t>2.1</w:t>
      </w:r>
      <w:r>
        <w:tab/>
        <w:t>Overview</w:t>
      </w:r>
      <w:bookmarkEnd w:id="116"/>
    </w:p>
    <w:p w:rsidR="00B82E7A" w:rsidRPr="00C36411" w:rsidRDefault="00B82E7A" w:rsidP="00B82E7A">
      <w:pPr>
        <w:pStyle w:val="text"/>
      </w:pPr>
      <w:r>
        <w:t xml:space="preserve">In this </w:t>
      </w:r>
      <w:del w:id="117" w:author="Luong, Anh" w:date="2014-11-01T16:12:00Z">
        <w:r w:rsidDel="005A5CD3">
          <w:delText>section</w:delText>
        </w:r>
      </w:del>
      <w:ins w:id="118" w:author="Luong, Anh" w:date="2014-11-01T16:12:00Z">
        <w:r w:rsidR="005A5CD3">
          <w:t>chapter</w:t>
        </w:r>
      </w:ins>
      <w:r>
        <w:t xml:space="preserve">, we explain the user interface design by first providing </w:t>
      </w:r>
      <w:ins w:id="119" w:author="Luong, Anh" w:date="2014-11-01T18:07:00Z">
        <w:r w:rsidR="00EB7BC3">
          <w:t xml:space="preserve">a list of features this app offers through </w:t>
        </w:r>
      </w:ins>
      <w:r>
        <w:t xml:space="preserve">some </w:t>
      </w:r>
      <w:del w:id="120" w:author="Luong, Anh" w:date="2014-11-01T18:08:00Z">
        <w:r w:rsidDel="00EB7BC3">
          <w:delText xml:space="preserve">typical </w:delText>
        </w:r>
      </w:del>
      <w:ins w:id="121" w:author="Luong, Anh" w:date="2014-11-01T18:08:00Z">
        <w:r w:rsidR="00134773">
          <w:t xml:space="preserve">usage </w:t>
        </w:r>
      </w:ins>
      <w:ins w:id="122" w:author="Luong, Anh" w:date="2014-11-01T18:05:00Z">
        <w:r w:rsidR="00950492">
          <w:t>scenarios</w:t>
        </w:r>
      </w:ins>
      <w:del w:id="123" w:author="Luong, Anh" w:date="2014-11-01T18:05:00Z">
        <w:r w:rsidDel="00950492">
          <w:delText>user stories to guide how users can use this app</w:delText>
        </w:r>
      </w:del>
      <w:r>
        <w:t xml:space="preserve">. We then describe in detail some use cases to clarify the UI/UX flow for the main features of the app. We end this section with some mockups to show the look and feel of the app. </w:t>
      </w:r>
    </w:p>
    <w:p w:rsidR="00B82E7A" w:rsidRDefault="00B82E7A" w:rsidP="00B82E7A">
      <w:pPr>
        <w:pStyle w:val="Heading3"/>
      </w:pPr>
      <w:bookmarkStart w:id="124" w:name="_Toc354617416"/>
      <w:r>
        <w:t>2.2</w:t>
      </w:r>
      <w:r>
        <w:tab/>
      </w:r>
      <w:del w:id="125" w:author="Luong, Anh" w:date="2014-11-01T18:02:00Z">
        <w:r w:rsidDel="00950492">
          <w:delText>User Stories</w:delText>
        </w:r>
      </w:del>
      <w:bookmarkEnd w:id="124"/>
      <w:ins w:id="126" w:author="Luong, Anh" w:date="2014-11-01T18:02:00Z">
        <w:r w:rsidR="00950492">
          <w:t>Features Lists</w:t>
        </w:r>
      </w:ins>
    </w:p>
    <w:p w:rsidR="00B82E7A" w:rsidRDefault="00B82E7A" w:rsidP="00B82E7A">
      <w:pPr>
        <w:pStyle w:val="text"/>
      </w:pPr>
      <w:r>
        <w:t xml:space="preserve">The below stories highlight some features that </w:t>
      </w:r>
      <w:proofErr w:type="spellStart"/>
      <w:r>
        <w:t>ClosetStylist</w:t>
      </w:r>
      <w:proofErr w:type="spellEnd"/>
      <w:r>
        <w:t xml:space="preserve"> has achieved:</w:t>
      </w:r>
    </w:p>
    <w:p w:rsidR="00B82E7A" w:rsidRDefault="00B82E7A" w:rsidP="00B82E7A">
      <w:pPr>
        <w:pStyle w:val="text"/>
        <w:numPr>
          <w:ilvl w:val="0"/>
          <w:numId w:val="11"/>
        </w:numPr>
      </w:pPr>
      <w:r>
        <w:t>Users can easily flip through every item in their own closet, which is a digital storage of pictures of their clothes taken by built-in camera phone or imported from gallery.</w:t>
      </w:r>
    </w:p>
    <w:p w:rsidR="00B82E7A" w:rsidRDefault="00B82E7A" w:rsidP="00B82E7A">
      <w:pPr>
        <w:pStyle w:val="text"/>
        <w:numPr>
          <w:ilvl w:val="0"/>
          <w:numId w:val="11"/>
        </w:numPr>
      </w:pPr>
      <w:r>
        <w:t>Users can find out how many dirty items in their laundry bag and schedule for laundry.</w:t>
      </w:r>
    </w:p>
    <w:p w:rsidR="00B82E7A" w:rsidRDefault="00B82E7A" w:rsidP="00B82E7A">
      <w:pPr>
        <w:pStyle w:val="text"/>
        <w:numPr>
          <w:ilvl w:val="0"/>
          <w:numId w:val="11"/>
        </w:numPr>
      </w:pPr>
      <w:r>
        <w:t>Users can go through their worn history and look for what garments they have worn on any particular date in the past.</w:t>
      </w:r>
    </w:p>
    <w:p w:rsidR="00B82E7A" w:rsidRPr="00115C74" w:rsidRDefault="00B82E7A" w:rsidP="00B82E7A">
      <w:pPr>
        <w:pStyle w:val="text"/>
        <w:numPr>
          <w:ilvl w:val="0"/>
          <w:numId w:val="11"/>
        </w:numPr>
      </w:pPr>
      <w:r>
        <w:t>Users can choose any outfits that the app has programmatically picked from their closets based on occasion and the weather at the current location, and they can mix match with other garments if they do not like the app’s initial suggestion.</w:t>
      </w:r>
    </w:p>
    <w:p w:rsidR="00B82E7A" w:rsidRDefault="00B82E7A" w:rsidP="00B82E7A">
      <w:pPr>
        <w:pStyle w:val="Heading3"/>
      </w:pPr>
      <w:bookmarkStart w:id="127" w:name="_Toc354617417"/>
      <w:r>
        <w:t>2.3</w:t>
      </w:r>
      <w:r>
        <w:tab/>
        <w:t>Use Cases</w:t>
      </w:r>
      <w:bookmarkEnd w:id="127"/>
    </w:p>
    <w:p w:rsidR="00B82E7A" w:rsidRPr="00C8527B" w:rsidRDefault="00B82E7A" w:rsidP="00B82E7A">
      <w:pPr>
        <w:pStyle w:val="text"/>
      </w:pPr>
      <w:r>
        <w:t>[</w:t>
      </w:r>
      <w:proofErr w:type="spellStart"/>
      <w:r>
        <w:t>Amb</w:t>
      </w:r>
      <w:proofErr w:type="spellEnd"/>
      <w:r>
        <w:t xml:space="preserve">] has illustrated an effective methodology to model and document the structures and behavior of software projects. The use cases presented in this section followed this Agile modeling approach to depict the interaction between user and the </w:t>
      </w:r>
      <w:proofErr w:type="spellStart"/>
      <w:r>
        <w:t>ClosetStylist</w:t>
      </w:r>
      <w:proofErr w:type="spellEnd"/>
      <w:r>
        <w:t xml:space="preserve"> app. Each use case consists of a UML activity diagram between two actors </w:t>
      </w:r>
      <w:ins w:id="128" w:author="Luong, Anh" w:date="2014-11-01T16:31:00Z">
        <w:r w:rsidR="00D555A4">
          <w:lastRenderedPageBreak/>
          <w:t>–</w:t>
        </w:r>
      </w:ins>
      <w:del w:id="129" w:author="Luong, Anh" w:date="2014-11-01T16:31:00Z">
        <w:r w:rsidDel="00D555A4">
          <w:delText>-</w:delText>
        </w:r>
      </w:del>
      <w:r>
        <w:t xml:space="preserve"> the user and the </w:t>
      </w:r>
      <w:proofErr w:type="spellStart"/>
      <w:r>
        <w:t>ClosetStylist</w:t>
      </w:r>
      <w:proofErr w:type="spellEnd"/>
      <w:r>
        <w:t xml:space="preserve"> Android app, a precondition that must be satisfied before starting this case, a purpose (or result) of this use case which describes the achievement after following the procedure, and the steps to achieve this result. </w:t>
      </w:r>
    </w:p>
    <w:p w:rsidR="00B82E7A" w:rsidRDefault="00B82E7A" w:rsidP="00B82E7A">
      <w:pPr>
        <w:pStyle w:val="Heading4"/>
      </w:pPr>
      <w:bookmarkStart w:id="130" w:name="_Toc354617418"/>
      <w:r>
        <w:t>2.3.1</w:t>
      </w:r>
      <w:r>
        <w:tab/>
      </w:r>
      <w:bookmarkEnd w:id="130"/>
      <w:r>
        <w:t>Register</w:t>
      </w:r>
    </w:p>
    <w:p w:rsidR="00B82E7A" w:rsidRDefault="00B82E7A" w:rsidP="00B82E7A">
      <w:pPr>
        <w:pStyle w:val="text"/>
        <w:ind w:firstLine="0"/>
      </w:pPr>
      <w:r>
        <w:object w:dxaOrig="9094" w:dyaOrig="9094">
          <v:shape id="_x0000_i1025" type="#_x0000_t75" style="width:431.95pt;height:431.95pt" o:ole="">
            <v:imagedata r:id="rId16" o:title=""/>
          </v:shape>
          <o:OLEObject Type="Embed" ProgID="Visio.Drawing.11" ShapeID="_x0000_i1025" DrawAspect="Content" ObjectID="_1476688981" r:id="rId17"/>
        </w:object>
      </w:r>
    </w:p>
    <w:p w:rsidR="00B82E7A" w:rsidRPr="009208B9" w:rsidRDefault="00B82E7A" w:rsidP="00B82E7A">
      <w:pPr>
        <w:pStyle w:val="Heading8"/>
      </w:pPr>
      <w:bookmarkStart w:id="131" w:name="_Toc355221551"/>
      <w:r w:rsidRPr="009208B9">
        <w:t xml:space="preserve">Figure </w:t>
      </w:r>
      <w:r>
        <w:t>2.1</w:t>
      </w:r>
      <w:r w:rsidRPr="009208B9">
        <w:t>:</w:t>
      </w:r>
      <w:r w:rsidRPr="009208B9">
        <w:tab/>
      </w:r>
      <w:r>
        <w:t>Register</w:t>
      </w:r>
      <w:r w:rsidRPr="009208B9">
        <w:t xml:space="preserve"> diagram</w:t>
      </w:r>
      <w:bookmarkEnd w:id="131"/>
    </w:p>
    <w:p w:rsidR="00B82E7A" w:rsidRDefault="00B82E7A" w:rsidP="00B82E7A">
      <w:pPr>
        <w:pStyle w:val="text"/>
      </w:pPr>
      <w:r w:rsidRPr="00165E42">
        <w:rPr>
          <w:b/>
        </w:rPr>
        <w:lastRenderedPageBreak/>
        <w:t>The precondition</w:t>
      </w:r>
      <w:r>
        <w:t xml:space="preserve">: </w:t>
      </w:r>
      <w:proofErr w:type="spellStart"/>
      <w:r>
        <w:t>ClosetStylist</w:t>
      </w:r>
      <w:proofErr w:type="spellEnd"/>
      <w:r>
        <w:t xml:space="preserve"> has already been installed on the device under test. </w:t>
      </w:r>
    </w:p>
    <w:p w:rsidR="00B82E7A" w:rsidRDefault="00B82E7A" w:rsidP="00B82E7A">
      <w:pPr>
        <w:pStyle w:val="text"/>
      </w:pPr>
      <w:r w:rsidRPr="00165E42">
        <w:rPr>
          <w:b/>
        </w:rPr>
        <w:t>The purpose</w:t>
      </w:r>
      <w:r>
        <w:t>: show how the user can register an account to use the app for the very first time and how to populate all the required fields.</w:t>
      </w:r>
    </w:p>
    <w:p w:rsidR="00B82E7A" w:rsidRDefault="00B82E7A" w:rsidP="00B82E7A">
      <w:pPr>
        <w:pStyle w:val="text"/>
      </w:pPr>
      <w:r w:rsidRPr="00165E42">
        <w:rPr>
          <w:b/>
        </w:rPr>
        <w:t>The steps</w:t>
      </w:r>
      <w:r>
        <w:t xml:space="preserve">: the app has its own simple authenticating method to validate, independent of any social networks, so that the users can still use the app if they choose to not enable any social network feature. When this is the very first time the app is launched, users have to click on the “Don’t have account – register here” and fill in the required fields, one of which is the postal code. This field is mentioned here because it is treated as the default location that the app will use if for any reason it fails to obtain the current location. If users do not know their current </w:t>
      </w:r>
      <w:proofErr w:type="spellStart"/>
      <w:r>
        <w:t>zipcode</w:t>
      </w:r>
      <w:proofErr w:type="spellEnd"/>
      <w:r>
        <w:t>, they can click on “Get Location” and the app will find the zip code of the current location. Once the users have filled in all the required fields, they can click on the “Register” button to log in to the app. The users’ information is also persisted to the database so that users can login the next time without repeating the registration step.</w:t>
      </w:r>
    </w:p>
    <w:p w:rsidR="00B82E7A" w:rsidRDefault="00B82E7A" w:rsidP="00B82E7A">
      <w:pPr>
        <w:pStyle w:val="Heading4"/>
      </w:pPr>
      <w:bookmarkStart w:id="132" w:name="_Toc354617419"/>
      <w:r>
        <w:t>2.3.2</w:t>
      </w:r>
      <w:r>
        <w:tab/>
      </w:r>
      <w:bookmarkEnd w:id="132"/>
      <w:r>
        <w:t>Login</w:t>
      </w:r>
    </w:p>
    <w:p w:rsidR="00B82E7A" w:rsidRDefault="00B82E7A" w:rsidP="00B82E7A">
      <w:pPr>
        <w:pStyle w:val="text"/>
        <w:spacing w:after="240"/>
      </w:pPr>
    </w:p>
    <w:p w:rsidR="00B82E7A" w:rsidRDefault="00B82E7A" w:rsidP="00B82E7A">
      <w:r>
        <w:object w:dxaOrig="9094" w:dyaOrig="7935">
          <v:shape id="_x0000_i1026" type="#_x0000_t75" style="width:431.95pt;height:376.9pt" o:ole="">
            <v:imagedata r:id="rId18" o:title=""/>
          </v:shape>
          <o:OLEObject Type="Embed" ProgID="Visio.Drawing.11" ShapeID="_x0000_i1026" DrawAspect="Content" ObjectID="_1476688982" r:id="rId19"/>
        </w:object>
      </w:r>
    </w:p>
    <w:p w:rsidR="00B82E7A" w:rsidRDefault="00B82E7A" w:rsidP="00B82E7A">
      <w:pPr>
        <w:pStyle w:val="Heading8"/>
      </w:pPr>
      <w:bookmarkStart w:id="133" w:name="_Toc355221552"/>
      <w:r>
        <w:t>Figure 2.2:</w:t>
      </w:r>
      <w:r>
        <w:tab/>
        <w:t>Login diagram</w:t>
      </w:r>
      <w:bookmarkEnd w:id="133"/>
    </w:p>
    <w:p w:rsidR="00B82E7A" w:rsidRDefault="00B82E7A" w:rsidP="00B82E7A">
      <w:pPr>
        <w:pStyle w:val="text"/>
      </w:pPr>
      <w:r w:rsidRPr="00165E42">
        <w:rPr>
          <w:b/>
        </w:rPr>
        <w:t>The precondition</w:t>
      </w:r>
      <w:r>
        <w:t>: users have already registered.</w:t>
      </w:r>
    </w:p>
    <w:p w:rsidR="00B82E7A" w:rsidRDefault="00B82E7A" w:rsidP="00B82E7A">
      <w:pPr>
        <w:pStyle w:val="text"/>
      </w:pPr>
      <w:r w:rsidRPr="00165E42">
        <w:rPr>
          <w:b/>
        </w:rPr>
        <w:t>The purpose</w:t>
      </w:r>
      <w:r>
        <w:t>: users have to enter their credentials to login after registration step.</w:t>
      </w:r>
    </w:p>
    <w:p w:rsidR="00B82E7A" w:rsidRPr="00763762" w:rsidRDefault="00B82E7A" w:rsidP="00B82E7A">
      <w:pPr>
        <w:pStyle w:val="text"/>
      </w:pPr>
      <w:r w:rsidRPr="00165E42">
        <w:rPr>
          <w:b/>
        </w:rPr>
        <w:t>The steps</w:t>
      </w:r>
      <w:r>
        <w:t xml:space="preserve">: users launch the app and enter their username and password. The app will navigate to the main screen where users find helpful information such as the current location, date, weather, and they can proceed to any of the four main </w:t>
      </w:r>
      <w:del w:id="134" w:author="Luong, Anh" w:date="2014-11-04T21:41:00Z">
        <w:r w:rsidDel="008E4A2A">
          <w:delText>pages</w:delText>
        </w:r>
      </w:del>
      <w:ins w:id="135" w:author="Luong, Anh" w:date="2014-11-04T21:41:00Z">
        <w:r w:rsidR="008E4A2A">
          <w:t>screens</w:t>
        </w:r>
      </w:ins>
      <w:r>
        <w:t>: Outfit of the day, My Closet, My Laundry Bag, My Outfit History.</w:t>
      </w:r>
    </w:p>
    <w:p w:rsidR="00B82E7A" w:rsidRDefault="00B82E7A" w:rsidP="00B82E7A">
      <w:pPr>
        <w:pStyle w:val="Heading4"/>
      </w:pPr>
      <w:bookmarkStart w:id="136" w:name="_Toc354617420"/>
      <w:r>
        <w:lastRenderedPageBreak/>
        <w:t>2.3.3</w:t>
      </w:r>
      <w:r>
        <w:tab/>
        <w:t>A</w:t>
      </w:r>
      <w:bookmarkEnd w:id="136"/>
      <w:r>
        <w:t>dd new item</w:t>
      </w:r>
    </w:p>
    <w:p w:rsidR="00B82E7A" w:rsidRDefault="00B82E7A" w:rsidP="00B82E7A">
      <w:pPr>
        <w:pStyle w:val="text"/>
        <w:ind w:firstLine="0"/>
      </w:pPr>
      <w:r>
        <w:object w:dxaOrig="9094" w:dyaOrig="15214">
          <v:shape id="_x0000_i1027" type="#_x0000_t75" style="width:365.6pt;height:534pt" o:ole="">
            <v:imagedata r:id="rId20" o:title=""/>
          </v:shape>
          <o:OLEObject Type="Embed" ProgID="Visio.Drawing.11" ShapeID="_x0000_i1027" DrawAspect="Content" ObjectID="_1476688983" r:id="rId21"/>
        </w:object>
      </w:r>
    </w:p>
    <w:p w:rsidR="00B82E7A" w:rsidRDefault="00B82E7A" w:rsidP="00B82E7A">
      <w:pPr>
        <w:pStyle w:val="Heading8"/>
      </w:pPr>
      <w:bookmarkStart w:id="137" w:name="_Toc355221553"/>
      <w:r>
        <w:t>Figure 2.3:</w:t>
      </w:r>
      <w:r>
        <w:tab/>
        <w:t>Add new item diagram</w:t>
      </w:r>
      <w:bookmarkEnd w:id="137"/>
    </w:p>
    <w:p w:rsidR="00B82E7A" w:rsidRDefault="00B82E7A" w:rsidP="00B82E7A">
      <w:pPr>
        <w:pStyle w:val="text"/>
      </w:pPr>
      <w:r w:rsidRPr="00165E42">
        <w:rPr>
          <w:b/>
        </w:rPr>
        <w:lastRenderedPageBreak/>
        <w:t>The precondition</w:t>
      </w:r>
      <w:r>
        <w:t>: users are logged in.</w:t>
      </w:r>
    </w:p>
    <w:p w:rsidR="00B82E7A" w:rsidRDefault="00B82E7A" w:rsidP="00B82E7A">
      <w:pPr>
        <w:pStyle w:val="text"/>
      </w:pPr>
      <w:r w:rsidRPr="00165E42">
        <w:rPr>
          <w:b/>
        </w:rPr>
        <w:t>The purpose</w:t>
      </w:r>
      <w:r>
        <w:t>: users have to populate their closets with the pictures of their clothes taken by built-in camera.</w:t>
      </w:r>
    </w:p>
    <w:p w:rsidR="00B82E7A" w:rsidRDefault="00B82E7A" w:rsidP="00B82E7A">
      <w:pPr>
        <w:pStyle w:val="text"/>
      </w:pPr>
      <w:r w:rsidRPr="00165E42">
        <w:rPr>
          <w:b/>
        </w:rPr>
        <w:t>The steps</w:t>
      </w:r>
      <w:r>
        <w:t xml:space="preserve">: From the main screen, users click on “My Closet”. In the bottom of the My Closet </w:t>
      </w:r>
      <w:del w:id="138" w:author="Luong, Anh" w:date="2014-11-04T21:41:00Z">
        <w:r w:rsidDel="008E4A2A">
          <w:delText>page</w:delText>
        </w:r>
      </w:del>
      <w:ins w:id="139" w:author="Luong, Anh" w:date="2014-11-04T21:41:00Z">
        <w:r w:rsidR="008E4A2A">
          <w:t>screen</w:t>
        </w:r>
      </w:ins>
      <w:r>
        <w:t xml:space="preserve">, there is “ADD ITEM” button. After filling in the required fields, users can take picture of the clothes by clicking on the camera icon. Once saved, users can crop the newly taken picture to get rid of the unnecessary parts. Users can choose either “Reset” all of the fields to their default values or “Save” the detail of this item by clicking on the corresponding button. </w:t>
      </w:r>
    </w:p>
    <w:p w:rsidR="00B82E7A" w:rsidRPr="00763762" w:rsidRDefault="00B82E7A" w:rsidP="00B82E7A">
      <w:pPr>
        <w:pStyle w:val="text"/>
      </w:pPr>
    </w:p>
    <w:p w:rsidR="00B82E7A" w:rsidRDefault="00B82E7A" w:rsidP="00B82E7A">
      <w:pPr>
        <w:pStyle w:val="Heading4"/>
      </w:pPr>
      <w:bookmarkStart w:id="140" w:name="_Toc354617421"/>
      <w:r>
        <w:t>2.3.4</w:t>
      </w:r>
      <w:r>
        <w:tab/>
      </w:r>
      <w:bookmarkEnd w:id="140"/>
      <w:r>
        <w:t>View or edit an item</w:t>
      </w:r>
    </w:p>
    <w:p w:rsidR="00B82E7A" w:rsidRDefault="00B82E7A" w:rsidP="00B82E7A">
      <w:pPr>
        <w:pStyle w:val="text"/>
        <w:spacing w:after="240"/>
      </w:pPr>
      <w:r>
        <w:t xml:space="preserve">  </w:t>
      </w:r>
    </w:p>
    <w:p w:rsidR="00B82E7A" w:rsidRDefault="00B82E7A" w:rsidP="00B82E7A">
      <w:pPr>
        <w:pStyle w:val="text"/>
        <w:ind w:firstLine="0"/>
      </w:pPr>
      <w:r>
        <w:object w:dxaOrig="9094" w:dyaOrig="7654">
          <v:shape id="_x0000_i1028" type="#_x0000_t75" style="width:431.95pt;height:363.55pt" o:ole="">
            <v:imagedata r:id="rId22" o:title=""/>
          </v:shape>
          <o:OLEObject Type="Embed" ProgID="Visio.Drawing.11" ShapeID="_x0000_i1028" DrawAspect="Content" ObjectID="_1476688984" r:id="rId23"/>
        </w:object>
      </w:r>
    </w:p>
    <w:p w:rsidR="00B82E7A" w:rsidRDefault="00B82E7A" w:rsidP="00B82E7A">
      <w:pPr>
        <w:pStyle w:val="Heading8"/>
      </w:pPr>
      <w:bookmarkStart w:id="141" w:name="_Toc355221554"/>
      <w:r>
        <w:t>Figure 2.4:</w:t>
      </w:r>
      <w:r>
        <w:tab/>
        <w:t>View or edit item diagram</w:t>
      </w:r>
      <w:bookmarkEnd w:id="141"/>
    </w:p>
    <w:p w:rsidR="00B82E7A" w:rsidRDefault="00B82E7A" w:rsidP="00B82E7A">
      <w:pPr>
        <w:pStyle w:val="text"/>
      </w:pPr>
      <w:r w:rsidRPr="00165E42">
        <w:rPr>
          <w:b/>
        </w:rPr>
        <w:t>The precondition</w:t>
      </w:r>
      <w:r>
        <w:t>: the item has been added to the closet.</w:t>
      </w:r>
    </w:p>
    <w:p w:rsidR="00B82E7A" w:rsidRDefault="00B82E7A" w:rsidP="00B82E7A">
      <w:pPr>
        <w:pStyle w:val="text"/>
      </w:pPr>
      <w:r w:rsidRPr="00165E42">
        <w:rPr>
          <w:b/>
        </w:rPr>
        <w:t>The purpose</w:t>
      </w:r>
      <w:r>
        <w:t>: users can view the detail of an item and update the information if needed.</w:t>
      </w:r>
    </w:p>
    <w:p w:rsidR="00B82E7A" w:rsidRDefault="00B82E7A" w:rsidP="00B82E7A">
      <w:pPr>
        <w:pStyle w:val="text"/>
      </w:pPr>
      <w:r w:rsidRPr="007C50BC">
        <w:rPr>
          <w:b/>
        </w:rPr>
        <w:t>The steps</w:t>
      </w:r>
      <w:r>
        <w:t>: From the main screen, users click on “My Closet”. The wardrobe is categorized as “Outer”, “Top”, and “Bottom”. Users choose the tab that the wardrobe belongs to and click on the items they want to see. They can change any of the fields, or can even mark an item is dirty to be sent to laundry bag.</w:t>
      </w:r>
    </w:p>
    <w:p w:rsidR="00B82E7A" w:rsidRPr="00763762" w:rsidRDefault="00B82E7A" w:rsidP="00B82E7A">
      <w:pPr>
        <w:pStyle w:val="text"/>
      </w:pPr>
    </w:p>
    <w:p w:rsidR="00B82E7A" w:rsidRDefault="00B82E7A" w:rsidP="00B82E7A">
      <w:pPr>
        <w:pStyle w:val="Heading4"/>
      </w:pPr>
      <w:r>
        <w:lastRenderedPageBreak/>
        <w:t>2.3.5</w:t>
      </w:r>
      <w:r>
        <w:tab/>
        <w:t>Pick an outfit</w:t>
      </w:r>
    </w:p>
    <w:p w:rsidR="00B82E7A" w:rsidRDefault="00B82E7A" w:rsidP="00B82E7A">
      <w:pPr>
        <w:pStyle w:val="text"/>
      </w:pPr>
    </w:p>
    <w:p w:rsidR="00B82E7A" w:rsidRDefault="00B82E7A" w:rsidP="00B82E7A">
      <w:pPr>
        <w:pStyle w:val="text"/>
      </w:pPr>
      <w:r>
        <w:object w:dxaOrig="9094" w:dyaOrig="10916">
          <v:shape id="_x0000_i1029" type="#_x0000_t75" style="width:431.95pt;height:518.5pt" o:ole="">
            <v:imagedata r:id="rId24" o:title=""/>
          </v:shape>
          <o:OLEObject Type="Embed" ProgID="Visio.Drawing.11" ShapeID="_x0000_i1029" DrawAspect="Content" ObjectID="_1476688985" r:id="rId25"/>
        </w:object>
      </w:r>
      <w:r>
        <w:t>Figure 2.5:</w:t>
      </w:r>
      <w:r>
        <w:tab/>
        <w:t>Pick an outfit diagram</w:t>
      </w:r>
    </w:p>
    <w:p w:rsidR="00B82E7A" w:rsidRDefault="00B82E7A" w:rsidP="00B82E7A">
      <w:pPr>
        <w:pStyle w:val="text"/>
      </w:pPr>
      <w:r w:rsidRPr="007C50BC">
        <w:rPr>
          <w:b/>
        </w:rPr>
        <w:lastRenderedPageBreak/>
        <w:t>The precondition</w:t>
      </w:r>
      <w:r>
        <w:t>: “My Closet” has been populated with some items in both Top and Bottom.</w:t>
      </w:r>
    </w:p>
    <w:p w:rsidR="00B82E7A" w:rsidRDefault="00B82E7A" w:rsidP="00B82E7A">
      <w:pPr>
        <w:pStyle w:val="text"/>
      </w:pPr>
      <w:r w:rsidRPr="007C50BC">
        <w:rPr>
          <w:b/>
        </w:rPr>
        <w:t>The purpose</w:t>
      </w:r>
      <w:r>
        <w:t>: the app suggests a list of outfits that best fit the user based on the weather and the chosen occasion.</w:t>
      </w:r>
    </w:p>
    <w:p w:rsidR="00B82E7A" w:rsidRDefault="00B82E7A" w:rsidP="00B82E7A">
      <w:pPr>
        <w:pStyle w:val="text"/>
      </w:pPr>
      <w:r w:rsidRPr="007C50BC">
        <w:rPr>
          <w:b/>
        </w:rPr>
        <w:t>The steps</w:t>
      </w:r>
      <w:r>
        <w:t>: From the main screen, users click on “Outfit of the Day”. The app will display a list of suggested outfits based on the current weather and the occasion set to “Casual”. There are five options for Occasion – “Formal”, “</w:t>
      </w:r>
      <w:proofErr w:type="spellStart"/>
      <w:r>
        <w:t>Semi_Formal</w:t>
      </w:r>
      <w:proofErr w:type="spellEnd"/>
      <w:r>
        <w:t>”, “Casual”, “</w:t>
      </w:r>
      <w:proofErr w:type="spellStart"/>
      <w:r>
        <w:t>Day_Out</w:t>
      </w:r>
      <w:proofErr w:type="spellEnd"/>
      <w:r>
        <w:t>”, “</w:t>
      </w:r>
      <w:proofErr w:type="spellStart"/>
      <w:r>
        <w:t>Night_Out</w:t>
      </w:r>
      <w:proofErr w:type="spellEnd"/>
      <w:r>
        <w:t xml:space="preserve">” and users can choose the Occasion best fit their situation. There are arrows to switch to another Top or Bottom. There are double-arrows to let the user traverse through the list of suggested outfits. Once the users decide to choose a particular outfit, they can click on the “WEAR” button at the bottom and they will be navigated to the “My Outfit History” </w:t>
      </w:r>
      <w:del w:id="142" w:author="Luong, Anh" w:date="2014-11-04T21:42:00Z">
        <w:r w:rsidDel="008E4A2A">
          <w:delText>page</w:delText>
        </w:r>
      </w:del>
      <w:ins w:id="143" w:author="Luong, Anh" w:date="2014-11-04T21:42:00Z">
        <w:r w:rsidR="008E4A2A">
          <w:t>screen</w:t>
        </w:r>
      </w:ins>
      <w:r>
        <w:t>. There is also a rank to inform the users how far they are from the first suggestion.</w:t>
      </w:r>
    </w:p>
    <w:p w:rsidR="00B82E7A" w:rsidRDefault="00B82E7A" w:rsidP="00B82E7A">
      <w:pPr>
        <w:pStyle w:val="text"/>
      </w:pPr>
    </w:p>
    <w:p w:rsidR="00B82E7A" w:rsidRDefault="00B82E7A" w:rsidP="00B82E7A">
      <w:pPr>
        <w:pStyle w:val="Heading4"/>
      </w:pPr>
      <w:r>
        <w:t>2.3.6</w:t>
      </w:r>
      <w:r>
        <w:tab/>
        <w:t>View outfit history</w:t>
      </w:r>
    </w:p>
    <w:p w:rsidR="00B82E7A" w:rsidRDefault="00B82E7A" w:rsidP="00B82E7A">
      <w:pPr>
        <w:pStyle w:val="text"/>
      </w:pPr>
    </w:p>
    <w:p w:rsidR="00B82E7A" w:rsidRDefault="00B82E7A" w:rsidP="00B82E7A">
      <w:pPr>
        <w:pStyle w:val="text"/>
      </w:pPr>
    </w:p>
    <w:p w:rsidR="00B82E7A" w:rsidRDefault="00B82E7A" w:rsidP="00B82E7A">
      <w:pPr>
        <w:pStyle w:val="text"/>
      </w:pPr>
      <w:r>
        <w:object w:dxaOrig="9094" w:dyaOrig="6517">
          <v:shape id="_x0000_i1030" type="#_x0000_t75" style="width:431.95pt;height:309.55pt" o:ole="">
            <v:imagedata r:id="rId26" o:title=""/>
          </v:shape>
          <o:OLEObject Type="Embed" ProgID="Visio.Drawing.11" ShapeID="_x0000_i1030" DrawAspect="Content" ObjectID="_1476688986" r:id="rId27"/>
        </w:object>
      </w:r>
    </w:p>
    <w:p w:rsidR="00B82E7A" w:rsidRDefault="00B82E7A" w:rsidP="00B82E7A">
      <w:pPr>
        <w:pStyle w:val="Heading8"/>
      </w:pPr>
      <w:r>
        <w:t>Figure 2.6:</w:t>
      </w:r>
      <w:r>
        <w:tab/>
        <w:t>View outfit history diagram</w:t>
      </w:r>
    </w:p>
    <w:p w:rsidR="00B82E7A" w:rsidRDefault="00B82E7A" w:rsidP="00B82E7A">
      <w:pPr>
        <w:pStyle w:val="text"/>
      </w:pPr>
      <w:r w:rsidRPr="007A720B">
        <w:rPr>
          <w:b/>
        </w:rPr>
        <w:t>The precondition</w:t>
      </w:r>
      <w:r>
        <w:t>: users have already chosen to wear some outfits.</w:t>
      </w:r>
    </w:p>
    <w:p w:rsidR="00B82E7A" w:rsidRDefault="00B82E7A" w:rsidP="00B82E7A">
      <w:pPr>
        <w:pStyle w:val="text"/>
      </w:pPr>
      <w:r w:rsidRPr="007A720B">
        <w:rPr>
          <w:b/>
        </w:rPr>
        <w:t>The purpose</w:t>
      </w:r>
      <w:r>
        <w:t>: the app displays the outfits that users have already worn on any particular day.</w:t>
      </w:r>
    </w:p>
    <w:p w:rsidR="00B82E7A" w:rsidRDefault="00B82E7A" w:rsidP="00B82E7A">
      <w:pPr>
        <w:pStyle w:val="text"/>
      </w:pPr>
      <w:r w:rsidRPr="007A720B">
        <w:rPr>
          <w:b/>
        </w:rPr>
        <w:t>The steps</w:t>
      </w:r>
      <w:r>
        <w:t>: from the main screen, users click on “My Outfit History”. Th</w:t>
      </w:r>
      <w:ins w:id="144" w:author="Luong, Anh" w:date="2014-11-04T21:42:00Z">
        <w:r w:rsidR="008E4A2A">
          <w:t>is</w:t>
        </w:r>
      </w:ins>
      <w:del w:id="145" w:author="Luong, Anh" w:date="2014-11-04T21:42:00Z">
        <w:r w:rsidDel="008E4A2A">
          <w:delText>e</w:delText>
        </w:r>
      </w:del>
      <w:r>
        <w:t xml:space="preserve"> </w:t>
      </w:r>
      <w:del w:id="146" w:author="Luong, Anh" w:date="2014-11-04T21:42:00Z">
        <w:r w:rsidDel="008E4A2A">
          <w:delText xml:space="preserve">page </w:delText>
        </w:r>
      </w:del>
      <w:ins w:id="147" w:author="Luong, Anh" w:date="2014-11-04T21:42:00Z">
        <w:r w:rsidR="008E4A2A">
          <w:t xml:space="preserve">screen </w:t>
        </w:r>
      </w:ins>
      <w:r>
        <w:t>displays the outfits that users have worn on a particular day, starting from today. If users have worn several outfits on the same day, all of them will be listed in chronological order, starting with the one worn earliest on that day. User can click on any of them and they will be navigated to the “Outfit Preview” to see a more detail picture of the outfit.</w:t>
      </w:r>
    </w:p>
    <w:p w:rsidR="00B82E7A" w:rsidRDefault="00B82E7A" w:rsidP="00B82E7A">
      <w:pPr>
        <w:pStyle w:val="text"/>
      </w:pPr>
    </w:p>
    <w:p w:rsidR="00B82E7A" w:rsidRDefault="00B82E7A" w:rsidP="00B82E7A">
      <w:pPr>
        <w:pStyle w:val="Heading4"/>
      </w:pPr>
      <w:r>
        <w:lastRenderedPageBreak/>
        <w:t>2.3.7</w:t>
      </w:r>
      <w:r>
        <w:tab/>
        <w:t>Laundry bag</w:t>
      </w:r>
    </w:p>
    <w:p w:rsidR="00B82E7A" w:rsidRDefault="00B82E7A" w:rsidP="00B82E7A">
      <w:pPr>
        <w:pStyle w:val="text"/>
      </w:pPr>
    </w:p>
    <w:p w:rsidR="00B82E7A" w:rsidRDefault="00B82E7A" w:rsidP="00B82E7A">
      <w:pPr>
        <w:pStyle w:val="Heading8"/>
      </w:pPr>
      <w:r>
        <w:object w:dxaOrig="9094" w:dyaOrig="4875">
          <v:shape id="_x0000_i1031" type="#_x0000_t75" style="width:431.95pt;height:231.55pt" o:ole="">
            <v:imagedata r:id="rId28" o:title=""/>
          </v:shape>
          <o:OLEObject Type="Embed" ProgID="Visio.Drawing.11" ShapeID="_x0000_i1031" DrawAspect="Content" ObjectID="_1476688987" r:id="rId29"/>
        </w:object>
      </w:r>
      <w:r>
        <w:t>Figure 2.7:</w:t>
      </w:r>
      <w:r>
        <w:tab/>
        <w:t>Laundry bag diagram</w:t>
      </w:r>
    </w:p>
    <w:p w:rsidR="00B82E7A" w:rsidRDefault="00B82E7A" w:rsidP="00B82E7A">
      <w:pPr>
        <w:pStyle w:val="text"/>
      </w:pPr>
      <w:r w:rsidRPr="007A720B">
        <w:rPr>
          <w:b/>
        </w:rPr>
        <w:t>The precondition</w:t>
      </w:r>
      <w:r>
        <w:t>: users have already chosen to wear some outfits.</w:t>
      </w:r>
    </w:p>
    <w:p w:rsidR="00B82E7A" w:rsidRDefault="00B82E7A" w:rsidP="00B82E7A">
      <w:pPr>
        <w:pStyle w:val="text"/>
      </w:pPr>
      <w:r w:rsidRPr="007A720B">
        <w:rPr>
          <w:b/>
        </w:rPr>
        <w:t>The purpose</w:t>
      </w:r>
      <w:r>
        <w:t>: the app displays the dirty items so that the users can schedule to wash them.</w:t>
      </w:r>
    </w:p>
    <w:p w:rsidR="00B82E7A" w:rsidRPr="0016319D" w:rsidRDefault="00B82E7A" w:rsidP="00B82E7A">
      <w:pPr>
        <w:pStyle w:val="text"/>
      </w:pPr>
      <w:r w:rsidRPr="007A720B">
        <w:rPr>
          <w:b/>
        </w:rPr>
        <w:t>The steps</w:t>
      </w:r>
      <w:r>
        <w:t>: from the main screen, users click on “My Laundry Bag”. Th</w:t>
      </w:r>
      <w:ins w:id="148" w:author="Luong, Anh" w:date="2014-11-04T21:42:00Z">
        <w:r w:rsidR="008E4A2A">
          <w:t>is screen</w:t>
        </w:r>
      </w:ins>
      <w:del w:id="149" w:author="Luong, Anh" w:date="2014-11-04T21:42:00Z">
        <w:r w:rsidDel="008E4A2A">
          <w:delText>e page</w:delText>
        </w:r>
      </w:del>
      <w:r>
        <w:t xml:space="preserve"> </w:t>
      </w:r>
      <w:del w:id="150" w:author="Luong, Anh" w:date="2014-11-04T21:42:00Z">
        <w:r w:rsidDel="008E4A2A">
          <w:delText xml:space="preserve">will </w:delText>
        </w:r>
      </w:del>
      <w:r>
        <w:t>display</w:t>
      </w:r>
      <w:ins w:id="151" w:author="Luong, Anh" w:date="2014-11-04T21:42:00Z">
        <w:r w:rsidR="008E4A2A">
          <w:t>s</w:t>
        </w:r>
      </w:ins>
      <w:r>
        <w:t xml:space="preserve"> all the dirty items as a list. Users can click on any of them to view more detail.</w:t>
      </w:r>
    </w:p>
    <w:p w:rsidR="00B82E7A" w:rsidRDefault="00B82E7A" w:rsidP="00B82E7A">
      <w:pPr>
        <w:pStyle w:val="Heading3"/>
      </w:pPr>
      <w:bookmarkStart w:id="152" w:name="_Toc354617422"/>
      <w:r>
        <w:t>2.4</w:t>
      </w:r>
      <w:r>
        <w:tab/>
        <w:t>Mockups</w:t>
      </w:r>
      <w:bookmarkEnd w:id="152"/>
      <w:r>
        <w:t xml:space="preserve"> </w:t>
      </w:r>
    </w:p>
    <w:p w:rsidR="00B82E7A" w:rsidRDefault="00B82E7A" w:rsidP="00B82E7A">
      <w:pPr>
        <w:pStyle w:val="text"/>
      </w:pPr>
      <w:proofErr w:type="spellStart"/>
      <w:r>
        <w:t>Balsamiq</w:t>
      </w:r>
      <w:proofErr w:type="spellEnd"/>
      <w:r>
        <w:t xml:space="preserve"> [</w:t>
      </w:r>
      <w:proofErr w:type="gramStart"/>
      <w:r>
        <w:t>Bal</w:t>
      </w:r>
      <w:proofErr w:type="gramEnd"/>
      <w:r>
        <w:t>] was initially used to create mockups as it was user friendly and its online version was free for students. Figure 2.8 is an example of original mockups:</w:t>
      </w:r>
    </w:p>
    <w:p w:rsidR="00B82E7A" w:rsidRDefault="00B82E7A" w:rsidP="00B82E7A">
      <w:pPr>
        <w:pStyle w:val="text"/>
        <w:rPr>
          <w:noProof/>
          <w:lang w:eastAsia="zh-CN"/>
        </w:rPr>
      </w:pPr>
      <w:r>
        <w:rPr>
          <w:noProof/>
          <w:lang w:eastAsia="zh-CN"/>
        </w:rPr>
        <w:lastRenderedPageBreak/>
        <w:drawing>
          <wp:inline distT="0" distB="0" distL="0" distR="0" wp14:anchorId="127A43A8" wp14:editId="77823C00">
            <wp:extent cx="2374900" cy="48006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74900" cy="4800600"/>
                    </a:xfrm>
                    <a:prstGeom prst="rect">
                      <a:avLst/>
                    </a:prstGeom>
                    <a:noFill/>
                    <a:ln>
                      <a:noFill/>
                    </a:ln>
                  </pic:spPr>
                </pic:pic>
              </a:graphicData>
            </a:graphic>
          </wp:inline>
        </w:drawing>
      </w:r>
    </w:p>
    <w:p w:rsidR="00B82E7A" w:rsidRPr="00C84D78" w:rsidRDefault="00B82E7A" w:rsidP="00B82E7A">
      <w:pPr>
        <w:pStyle w:val="Heading8"/>
        <w:rPr>
          <w:lang w:val="fr-FR"/>
        </w:rPr>
      </w:pPr>
      <w:r w:rsidRPr="00C84D78">
        <w:rPr>
          <w:lang w:val="fr-FR"/>
        </w:rPr>
        <w:t xml:space="preserve">Figure 2.8: </w:t>
      </w:r>
      <w:r w:rsidRPr="00C84D78">
        <w:rPr>
          <w:lang w:val="fr-FR"/>
        </w:rPr>
        <w:tab/>
      </w:r>
      <w:proofErr w:type="spellStart"/>
      <w:r w:rsidRPr="00C84D78">
        <w:rPr>
          <w:lang w:val="fr-FR"/>
        </w:rPr>
        <w:t>Balsamiq</w:t>
      </w:r>
      <w:proofErr w:type="spellEnd"/>
      <w:r w:rsidRPr="00C84D78">
        <w:rPr>
          <w:lang w:val="fr-FR"/>
        </w:rPr>
        <w:t xml:space="preserve"> user login </w:t>
      </w:r>
      <w:proofErr w:type="spellStart"/>
      <w:r w:rsidRPr="00C84D78">
        <w:rPr>
          <w:lang w:val="fr-FR"/>
        </w:rPr>
        <w:t>mockups</w:t>
      </w:r>
      <w:proofErr w:type="spellEnd"/>
      <w:r w:rsidRPr="00C84D78">
        <w:rPr>
          <w:lang w:val="fr-FR"/>
        </w:rPr>
        <w:t>.</w:t>
      </w:r>
    </w:p>
    <w:p w:rsidR="00B82E7A" w:rsidRDefault="00B82E7A" w:rsidP="00B82E7A">
      <w:pPr>
        <w:pStyle w:val="text"/>
      </w:pPr>
      <w:r>
        <w:t xml:space="preserve">As the development continued, some limitations of </w:t>
      </w:r>
      <w:proofErr w:type="spellStart"/>
      <w:r>
        <w:t>Balsamiq</w:t>
      </w:r>
      <w:proofErr w:type="spellEnd"/>
      <w:r>
        <w:t xml:space="preserve"> such as the limitations of Android UI elements and difficulty in sharing feedbacks showed up. </w:t>
      </w:r>
      <w:ins w:id="153" w:author="Luong, Anh" w:date="2014-11-01T17:48:00Z">
        <w:r w:rsidR="0027620F">
          <w:t>Fortunately, o</w:t>
        </w:r>
      </w:ins>
      <w:ins w:id="154" w:author="Luong, Anh" w:date="2014-11-01T17:38:00Z">
        <w:r w:rsidR="001765DA">
          <w:t>ur UI</w:t>
        </w:r>
      </w:ins>
      <w:ins w:id="155" w:author="Luong, Anh" w:date="2014-11-01T17:47:00Z">
        <w:r w:rsidR="0027620F">
          <w:t>/UX</w:t>
        </w:r>
      </w:ins>
      <w:ins w:id="156" w:author="Luong, Anh" w:date="2014-11-01T17:38:00Z">
        <w:r w:rsidR="001765DA">
          <w:t xml:space="preserve"> designer, Ile </w:t>
        </w:r>
      </w:ins>
      <w:proofErr w:type="spellStart"/>
      <w:ins w:id="157" w:author="Luong, Anh" w:date="2014-11-01T17:39:00Z">
        <w:r w:rsidR="001765DA">
          <w:t>Jugovski</w:t>
        </w:r>
        <w:proofErr w:type="spellEnd"/>
        <w:r w:rsidR="001765DA">
          <w:t xml:space="preserve">, introduced </w:t>
        </w:r>
      </w:ins>
      <w:ins w:id="158" w:author="Luong, Anh" w:date="2014-11-01T17:52:00Z">
        <w:r w:rsidR="0027620F">
          <w:t xml:space="preserve">us to </w:t>
        </w:r>
      </w:ins>
      <w:del w:id="159" w:author="Luong, Anh" w:date="2014-11-01T17:39:00Z">
        <w:r w:rsidDel="001765DA">
          <w:delText xml:space="preserve">We switched to </w:delText>
        </w:r>
      </w:del>
      <w:proofErr w:type="spellStart"/>
      <w:r>
        <w:t>InVision</w:t>
      </w:r>
      <w:proofErr w:type="spellEnd"/>
      <w:r>
        <w:t xml:space="preserve"> App [</w:t>
      </w:r>
      <w:proofErr w:type="spellStart"/>
      <w:r>
        <w:t>Inv</w:t>
      </w:r>
      <w:proofErr w:type="spellEnd"/>
      <w:r>
        <w:t>]</w:t>
      </w:r>
      <w:ins w:id="160" w:author="Luong, Anh" w:date="2014-11-01T17:52:00Z">
        <w:r w:rsidR="0027620F">
          <w:t>,</w:t>
        </w:r>
      </w:ins>
      <w:del w:id="161" w:author="Luong, Anh" w:date="2014-11-01T17:39:00Z">
        <w:r w:rsidDel="001765DA">
          <w:delText>,</w:delText>
        </w:r>
      </w:del>
      <w:r>
        <w:t xml:space="preserve"> an extremely powerful </w:t>
      </w:r>
      <w:del w:id="162" w:author="Luong, Anh" w:date="2014-11-01T17:36:00Z">
        <w:r w:rsidDel="001765DA">
          <w:delText xml:space="preserve">design </w:delText>
        </w:r>
      </w:del>
      <w:ins w:id="163" w:author="Luong, Anh" w:date="2014-11-01T17:36:00Z">
        <w:r w:rsidR="001765DA">
          <w:t xml:space="preserve">prototyping </w:t>
        </w:r>
      </w:ins>
      <w:r>
        <w:t xml:space="preserve">tool </w:t>
      </w:r>
      <w:ins w:id="164" w:author="Luong, Anh" w:date="2014-11-01T17:48:00Z">
        <w:r w:rsidR="0027620F">
          <w:t>with many great features</w:t>
        </w:r>
      </w:ins>
      <w:ins w:id="165" w:author="Luong, Anh" w:date="2014-11-01T17:53:00Z">
        <w:r w:rsidR="0027620F">
          <w:t xml:space="preserve">. He </w:t>
        </w:r>
      </w:ins>
      <w:ins w:id="166" w:author="Luong, Anh" w:date="2014-11-01T17:54:00Z">
        <w:r w:rsidR="00976137">
          <w:t>use</w:t>
        </w:r>
      </w:ins>
      <w:ins w:id="167" w:author="Luong, Anh" w:date="2014-11-01T17:58:00Z">
        <w:r w:rsidR="00976137">
          <w:t>d</w:t>
        </w:r>
      </w:ins>
      <w:ins w:id="168" w:author="Luong, Anh" w:date="2014-11-01T17:54:00Z">
        <w:r w:rsidR="0027620F">
          <w:t xml:space="preserve"> Adobe Photosh</w:t>
        </w:r>
      </w:ins>
      <w:ins w:id="169" w:author="Luong, Anh" w:date="2014-11-04T21:10:00Z">
        <w:r w:rsidR="00457BE6">
          <w:t>o</w:t>
        </w:r>
      </w:ins>
      <w:ins w:id="170" w:author="Luong, Anh" w:date="2014-11-01T17:54:00Z">
        <w:r w:rsidR="0027620F">
          <w:t>p to design different assets for the app including buttons, icons,</w:t>
        </w:r>
      </w:ins>
      <w:ins w:id="171" w:author="Luong, Anh" w:date="2014-11-01T17:58:00Z">
        <w:r w:rsidR="0027620F">
          <w:t xml:space="preserve"> logos, backgrounds, etc.</w:t>
        </w:r>
      </w:ins>
      <w:ins w:id="172" w:author="Luong, Anh" w:date="2014-11-01T17:54:00Z">
        <w:r w:rsidR="0027620F">
          <w:t xml:space="preserve"> </w:t>
        </w:r>
      </w:ins>
      <w:ins w:id="173" w:author="Luong, Anh" w:date="2014-11-01T17:58:00Z">
        <w:r w:rsidR="00976137">
          <w:t xml:space="preserve">Afterwards, those assets were imported to </w:t>
        </w:r>
        <w:proofErr w:type="spellStart"/>
        <w:r w:rsidR="00976137">
          <w:t>Invision</w:t>
        </w:r>
        <w:proofErr w:type="spellEnd"/>
        <w:r w:rsidR="00976137">
          <w:t xml:space="preserve"> </w:t>
        </w:r>
      </w:ins>
      <w:r>
        <w:t xml:space="preserve">to create </w:t>
      </w:r>
      <w:del w:id="174" w:author="Luong, Anh" w:date="2014-11-01T17:41:00Z">
        <w:r w:rsidDel="001765DA">
          <w:delText xml:space="preserve">a </w:delText>
        </w:r>
      </w:del>
      <w:r>
        <w:t>fully interactive prototypes and wireframes</w:t>
      </w:r>
      <w:ins w:id="175" w:author="Luong, Anh" w:date="2014-11-01T17:40:00Z">
        <w:r w:rsidR="001765DA">
          <w:t xml:space="preserve"> based on our original </w:t>
        </w:r>
        <w:proofErr w:type="spellStart"/>
        <w:r w:rsidR="001765DA">
          <w:t>Balsamiq</w:t>
        </w:r>
        <w:proofErr w:type="spellEnd"/>
        <w:r w:rsidR="001765DA">
          <w:t xml:space="preserve"> mockups</w:t>
        </w:r>
      </w:ins>
      <w:r>
        <w:t xml:space="preserve">, as well as collaborate to share </w:t>
      </w:r>
      <w:r>
        <w:lastRenderedPageBreak/>
        <w:t>vision and gain feedbacks from all stakeholders. All of the mockups</w:t>
      </w:r>
      <w:ins w:id="176" w:author="Luong, Anh" w:date="2014-11-01T17:46:00Z">
        <w:r w:rsidR="0085618C">
          <w:t xml:space="preserve"> create</w:t>
        </w:r>
      </w:ins>
      <w:ins w:id="177" w:author="Luong, Anh" w:date="2014-11-01T18:17:00Z">
        <w:r w:rsidR="00B04F2B">
          <w:t>d</w:t>
        </w:r>
      </w:ins>
      <w:ins w:id="178" w:author="Luong, Anh" w:date="2014-11-01T17:46:00Z">
        <w:r w:rsidR="0085618C">
          <w:t xml:space="preserve"> by Ile</w:t>
        </w:r>
      </w:ins>
      <w:r>
        <w:t xml:space="preserve"> </w:t>
      </w:r>
      <w:del w:id="179" w:author="Luong, Anh" w:date="2014-11-01T17:47:00Z">
        <w:r w:rsidDel="0085618C">
          <w:delText xml:space="preserve">from InVision App </w:delText>
        </w:r>
      </w:del>
      <w:r>
        <w:t>will be illustrated in the following section together with a storyboard</w:t>
      </w:r>
      <w:ins w:id="180" w:author="Luong, Anh" w:date="2014-11-01T17:47:00Z">
        <w:r w:rsidR="005D11E5">
          <w:t xml:space="preserve"> we</w:t>
        </w:r>
      </w:ins>
      <w:r>
        <w:t xml:space="preserve"> created to help readers to easily visualize the workflow of the app.</w:t>
      </w:r>
    </w:p>
    <w:p w:rsidR="00B82E7A" w:rsidRDefault="00B82E7A" w:rsidP="00B82E7A">
      <w:pPr>
        <w:pStyle w:val="Heading4"/>
        <w:spacing w:line="360" w:lineRule="auto"/>
      </w:pPr>
      <w:bookmarkStart w:id="181" w:name="_Toc354617423"/>
      <w:r>
        <w:lastRenderedPageBreak/>
        <w:t>2.4.1</w:t>
      </w:r>
      <w:r>
        <w:tab/>
      </w:r>
      <w:bookmarkEnd w:id="181"/>
      <w:r>
        <w:t>Login and Registration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0"/>
        <w:gridCol w:w="4436"/>
      </w:tblGrid>
      <w:tr w:rsidR="00B82E7A" w:rsidRPr="00FA0277" w:rsidTr="00032C97">
        <w:trPr>
          <w:jc w:val="center"/>
        </w:trPr>
        <w:tc>
          <w:tcPr>
            <w:tcW w:w="4788" w:type="dxa"/>
          </w:tcPr>
          <w:p w:rsidR="00B82E7A" w:rsidRPr="00FA0277" w:rsidRDefault="00B82E7A" w:rsidP="00032C97">
            <w:pPr>
              <w:jc w:val="center"/>
            </w:pPr>
            <w:r>
              <w:rPr>
                <w:noProof/>
                <w:lang w:eastAsia="zh-CN"/>
              </w:rPr>
              <w:drawing>
                <wp:inline distT="0" distB="0" distL="0" distR="0" wp14:anchorId="5514A412" wp14:editId="13E729E6">
                  <wp:extent cx="1981200" cy="4210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W_Log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87037" cy="4222454"/>
                          </a:xfrm>
                          <a:prstGeom prst="rect">
                            <a:avLst/>
                          </a:prstGeom>
                        </pic:spPr>
                      </pic:pic>
                    </a:graphicData>
                  </a:graphic>
                </wp:inline>
              </w:drawing>
            </w:r>
          </w:p>
        </w:tc>
        <w:tc>
          <w:tcPr>
            <w:tcW w:w="4788" w:type="dxa"/>
          </w:tcPr>
          <w:p w:rsidR="00B82E7A" w:rsidRPr="00FA0277" w:rsidRDefault="00B82E7A" w:rsidP="00032C97">
            <w:pPr>
              <w:jc w:val="center"/>
            </w:pPr>
            <w:r>
              <w:rPr>
                <w:noProof/>
                <w:lang w:eastAsia="zh-CN"/>
              </w:rPr>
              <w:drawing>
                <wp:inline distT="0" distB="0" distL="0" distR="0" wp14:anchorId="263F0A7D" wp14:editId="5B821E26">
                  <wp:extent cx="2019300" cy="6616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W_Regist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19996" cy="6618982"/>
                          </a:xfrm>
                          <a:prstGeom prst="rect">
                            <a:avLst/>
                          </a:prstGeom>
                        </pic:spPr>
                      </pic:pic>
                    </a:graphicData>
                  </a:graphic>
                </wp:inline>
              </w:drawing>
            </w:r>
          </w:p>
        </w:tc>
      </w:tr>
    </w:tbl>
    <w:p w:rsidR="00B82E7A" w:rsidRPr="0060220C" w:rsidRDefault="00B82E7A" w:rsidP="00B82E7A">
      <w:pPr>
        <w:pStyle w:val="Heading8"/>
      </w:pPr>
      <w:bookmarkStart w:id="182" w:name="_Toc355221555"/>
      <w:r w:rsidRPr="0060220C">
        <w:t xml:space="preserve">Figure 2.9: </w:t>
      </w:r>
      <w:r w:rsidRPr="0060220C">
        <w:tab/>
        <w:t>User login and registration mockups.</w:t>
      </w:r>
      <w:bookmarkEnd w:id="182"/>
      <w:ins w:id="183" w:author="Luong, Anh" w:date="2014-11-01T18:18:00Z">
        <w:r w:rsidR="00D167E3">
          <w:t xml:space="preserve"> Registration screen is scrollable, and </w:t>
        </w:r>
      </w:ins>
      <w:ins w:id="184" w:author="Luong, Anh" w:date="2014-11-01T18:20:00Z">
        <w:r w:rsidR="005C065F">
          <w:t xml:space="preserve">the real screen size is sacrificed </w:t>
        </w:r>
      </w:ins>
      <w:ins w:id="185" w:author="Luong, Anh" w:date="2014-11-04T21:41:00Z">
        <w:r w:rsidR="008E4A2A">
          <w:t xml:space="preserve">here </w:t>
        </w:r>
      </w:ins>
      <w:ins w:id="186" w:author="Luong, Anh" w:date="2014-11-01T18:20:00Z">
        <w:r w:rsidR="005C065F">
          <w:t xml:space="preserve">to </w:t>
        </w:r>
      </w:ins>
      <w:ins w:id="187" w:author="Luong, Anh" w:date="2014-11-01T18:21:00Z">
        <w:r w:rsidR="00331CF7">
          <w:t>show</w:t>
        </w:r>
      </w:ins>
      <w:ins w:id="188" w:author="Luong, Anh" w:date="2014-11-01T18:20:00Z">
        <w:r w:rsidR="005C065F">
          <w:t xml:space="preserve"> </w:t>
        </w:r>
      </w:ins>
      <w:ins w:id="189" w:author="Luong, Anh" w:date="2014-11-01T18:18:00Z">
        <w:r w:rsidR="00D167E3">
          <w:t xml:space="preserve">all of the </w:t>
        </w:r>
      </w:ins>
      <w:ins w:id="190" w:author="Luong, Anh" w:date="2014-11-04T21:41:00Z">
        <w:r w:rsidR="008E4A2A">
          <w:t xml:space="preserve">fields </w:t>
        </w:r>
      </w:ins>
      <w:ins w:id="191" w:author="Luong, Anh" w:date="2014-11-01T18:18:00Z">
        <w:r w:rsidR="00D167E3">
          <w:t xml:space="preserve">in </w:t>
        </w:r>
      </w:ins>
      <w:ins w:id="192" w:author="Luong, Anh" w:date="2014-11-01T18:19:00Z">
        <w:r w:rsidR="00D167E3">
          <w:t>this screen.</w:t>
        </w:r>
      </w:ins>
    </w:p>
    <w:p w:rsidR="00B82E7A" w:rsidRDefault="00B82E7A" w:rsidP="00B82E7A">
      <w:pPr>
        <w:pStyle w:val="text"/>
      </w:pPr>
      <w:r>
        <w:lastRenderedPageBreak/>
        <w:t xml:space="preserve">To begin with, the new user will register with the app their username, password, default location. After registration is done, the user can login and logout of the app. </w:t>
      </w:r>
    </w:p>
    <w:p w:rsidR="00B82E7A" w:rsidRDefault="00B82E7A" w:rsidP="00B82E7A">
      <w:pPr>
        <w:pStyle w:val="Heading4"/>
      </w:pPr>
      <w:r>
        <w:t>2.4.2</w:t>
      </w:r>
      <w:r>
        <w:tab/>
        <w:t>Main Screen and Side Menu</w:t>
      </w:r>
    </w:p>
    <w:p w:rsidR="00B82E7A" w:rsidRDefault="00B82E7A" w:rsidP="00B82E7A">
      <w:pPr>
        <w:pStyle w:val="text"/>
      </w:pPr>
      <w:r>
        <w:rPr>
          <w:noProof/>
          <w:lang w:eastAsia="zh-CN"/>
        </w:rPr>
        <w:drawing>
          <wp:inline distT="0" distB="0" distL="0" distR="0" wp14:anchorId="29CB6F3F" wp14:editId="7C779CC0">
            <wp:extent cx="1807369" cy="32131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W_mainScree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10242" cy="3218207"/>
                    </a:xfrm>
                    <a:prstGeom prst="rect">
                      <a:avLst/>
                    </a:prstGeom>
                  </pic:spPr>
                </pic:pic>
              </a:graphicData>
            </a:graphic>
          </wp:inline>
        </w:drawing>
      </w:r>
      <w:r>
        <w:t xml:space="preserve"> </w:t>
      </w:r>
      <w:r>
        <w:rPr>
          <w:noProof/>
          <w:lang w:eastAsia="zh-CN"/>
        </w:rPr>
        <w:drawing>
          <wp:inline distT="0" distB="0" distL="0" distR="0" wp14:anchorId="13C55BED" wp14:editId="1564556A">
            <wp:extent cx="1810940" cy="3219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W_SideMenu.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12475" cy="3222178"/>
                    </a:xfrm>
                    <a:prstGeom prst="rect">
                      <a:avLst/>
                    </a:prstGeom>
                  </pic:spPr>
                </pic:pic>
              </a:graphicData>
            </a:graphic>
          </wp:inline>
        </w:drawing>
      </w:r>
    </w:p>
    <w:p w:rsidR="00B82E7A" w:rsidRDefault="00B82E7A" w:rsidP="00B82E7A">
      <w:pPr>
        <w:pStyle w:val="Heading8"/>
      </w:pPr>
      <w:r>
        <w:t xml:space="preserve">Figure 2.10: </w:t>
      </w:r>
      <w:r>
        <w:tab/>
        <w:t>Main Screen and Side Menu mockups.</w:t>
      </w:r>
    </w:p>
    <w:p w:rsidR="00B82E7A" w:rsidRDefault="00B82E7A" w:rsidP="00B82E7A">
      <w:pPr>
        <w:pStyle w:val="text"/>
      </w:pPr>
      <w:r>
        <w:t xml:space="preserve">After registration for the first time or after login, users will </w:t>
      </w:r>
      <w:ins w:id="193" w:author="Luong, Anh" w:date="2014-11-01T18:13:00Z">
        <w:r w:rsidR="00EC2832">
          <w:t xml:space="preserve">come </w:t>
        </w:r>
      </w:ins>
      <w:del w:id="194" w:author="Luong, Anh" w:date="2014-11-01T18:13:00Z">
        <w:r w:rsidDel="00EC2832">
          <w:delText xml:space="preserve">be navigated </w:delText>
        </w:r>
      </w:del>
      <w:r>
        <w:t>to the main screen in Figure 2.10 which displays useful information about the current location, date, temperature. It also provides options to navigate to the main features of the app such as suggesting picking Outfit of the Day, organizing My Closet, managing Laundry bag, or viewing My Outfit History.</w:t>
      </w:r>
    </w:p>
    <w:p w:rsidR="00B82E7A" w:rsidRDefault="00B82E7A" w:rsidP="00B82E7A">
      <w:pPr>
        <w:pStyle w:val="text"/>
      </w:pPr>
      <w:r>
        <w:t xml:space="preserve">To make navigation between screens in the app easier, user can take advantage of the provided </w:t>
      </w:r>
      <w:ins w:id="195" w:author="Luong, Anh" w:date="2014-11-01T18:14:00Z">
        <w:r w:rsidR="00EC2832">
          <w:t>navigation drawer</w:t>
        </w:r>
      </w:ins>
      <w:del w:id="196" w:author="Luong, Anh" w:date="2014-11-01T18:14:00Z">
        <w:r w:rsidDel="00EC2832">
          <w:delText>a side menu (or drawer as Android term)</w:delText>
        </w:r>
      </w:del>
      <w:r>
        <w:t>.</w:t>
      </w:r>
      <w:ins w:id="197" w:author="Luong, Anh" w:date="2014-11-01T18:14:00Z">
        <w:r w:rsidR="00EC2832">
          <w:t xml:space="preserve"> This panel, which </w:t>
        </w:r>
      </w:ins>
      <w:ins w:id="198" w:author="Luong, Anh" w:date="2014-11-01T18:15:00Z">
        <w:r w:rsidR="00EC2832">
          <w:t xml:space="preserve">displays </w:t>
        </w:r>
      </w:ins>
      <w:ins w:id="199" w:author="Luong, Anh" w:date="2014-11-01T18:22:00Z">
        <w:r w:rsidR="00095BAB">
          <w:t xml:space="preserve">the </w:t>
        </w:r>
      </w:ins>
      <w:ins w:id="200" w:author="Luong, Anh" w:date="2014-11-01T18:23:00Z">
        <w:r w:rsidR="00095BAB">
          <w:t xml:space="preserve">important </w:t>
        </w:r>
      </w:ins>
      <w:ins w:id="201" w:author="Luong, Anh" w:date="2014-11-01T18:15:00Z">
        <w:r w:rsidR="00EC2832">
          <w:t xml:space="preserve">navigation options, </w:t>
        </w:r>
      </w:ins>
      <w:ins w:id="202" w:author="Luong, Anh" w:date="2014-11-01T18:14:00Z">
        <w:r w:rsidR="00EC2832">
          <w:t xml:space="preserve">is hidden </w:t>
        </w:r>
      </w:ins>
      <w:ins w:id="203" w:author="Luong, Anh" w:date="2014-11-01T18:23:00Z">
        <w:r w:rsidR="00095BAB">
          <w:t xml:space="preserve">except </w:t>
        </w:r>
      </w:ins>
      <w:ins w:id="204" w:author="Luong, Anh" w:date="2014-11-01T18:16:00Z">
        <w:r w:rsidR="00EC2832">
          <w:t xml:space="preserve">when users swipe from left to right or </w:t>
        </w:r>
      </w:ins>
      <w:ins w:id="205" w:author="Luong, Anh" w:date="2014-11-01T18:24:00Z">
        <w:r w:rsidR="003C7189">
          <w:t>tap</w:t>
        </w:r>
      </w:ins>
      <w:ins w:id="206" w:author="Luong, Anh" w:date="2014-11-01T18:16:00Z">
        <w:r w:rsidR="00EC2832">
          <w:t xml:space="preserve"> the app icon in the action bar.</w:t>
        </w:r>
      </w:ins>
    </w:p>
    <w:p w:rsidR="00B82E7A" w:rsidRDefault="00B82E7A" w:rsidP="00B82E7A">
      <w:pPr>
        <w:pStyle w:val="Heading4"/>
      </w:pPr>
      <w:r>
        <w:lastRenderedPageBreak/>
        <w:t>2.4.3</w:t>
      </w:r>
      <w:r>
        <w:tab/>
        <w:t>My Closet and Add Item</w:t>
      </w:r>
    </w:p>
    <w:p w:rsidR="00B82E7A" w:rsidRDefault="00B82E7A" w:rsidP="00B82E7A">
      <w:pPr>
        <w:pStyle w:val="text"/>
      </w:pPr>
      <w:r>
        <w:rPr>
          <w:noProof/>
          <w:lang w:eastAsia="zh-CN"/>
        </w:rPr>
        <w:drawing>
          <wp:inline distT="0" distB="0" distL="0" distR="0" wp14:anchorId="452D6D78" wp14:editId="7ACD63A4">
            <wp:extent cx="1810941"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W_MyClose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15966" cy="3228383"/>
                    </a:xfrm>
                    <a:prstGeom prst="rect">
                      <a:avLst/>
                    </a:prstGeom>
                  </pic:spPr>
                </pic:pic>
              </a:graphicData>
            </a:graphic>
          </wp:inline>
        </w:drawing>
      </w:r>
      <w:r>
        <w:t xml:space="preserve"> </w:t>
      </w:r>
      <w:r>
        <w:rPr>
          <w:noProof/>
          <w:lang w:eastAsia="zh-CN"/>
        </w:rPr>
        <w:drawing>
          <wp:inline distT="0" distB="0" distL="0" distR="0" wp14:anchorId="34747C9F" wp14:editId="73DDA4C5">
            <wp:extent cx="1809353" cy="3216628"/>
            <wp:effectExtent l="0" t="0" r="63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W_AddIte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17051" cy="3230314"/>
                    </a:xfrm>
                    <a:prstGeom prst="rect">
                      <a:avLst/>
                    </a:prstGeom>
                  </pic:spPr>
                </pic:pic>
              </a:graphicData>
            </a:graphic>
          </wp:inline>
        </w:drawing>
      </w:r>
    </w:p>
    <w:p w:rsidR="00B82E7A" w:rsidRPr="00AD368C" w:rsidRDefault="00B82E7A" w:rsidP="00B82E7A">
      <w:pPr>
        <w:pStyle w:val="Heading8"/>
      </w:pPr>
      <w:r>
        <w:t xml:space="preserve">Figure 2.11: </w:t>
      </w:r>
      <w:r>
        <w:tab/>
        <w:t>My Closet and Add Item mockups.</w:t>
      </w:r>
    </w:p>
    <w:p w:rsidR="00B82E7A" w:rsidRDefault="00B82E7A" w:rsidP="00B82E7A">
      <w:pPr>
        <w:pStyle w:val="text"/>
      </w:pPr>
      <w:r>
        <w:t xml:space="preserve">In order to use the app, </w:t>
      </w:r>
      <w:proofErr w:type="spellStart"/>
      <w:r>
        <w:t>user</w:t>
      </w:r>
      <w:ins w:id="207" w:author="Luong, Anh" w:date="2014-11-01T21:49:00Z">
        <w:r w:rsidR="00927BD6">
          <w:t>s</w:t>
        </w:r>
      </w:ins>
      <w:proofErr w:type="spellEnd"/>
      <w:r>
        <w:t xml:space="preserve"> need</w:t>
      </w:r>
      <w:del w:id="208" w:author="Luong, Anh" w:date="2014-11-01T21:49:00Z">
        <w:r w:rsidDel="00927BD6">
          <w:delText>s</w:delText>
        </w:r>
      </w:del>
      <w:r>
        <w:t xml:space="preserve"> to import photos of their clothes from </w:t>
      </w:r>
      <w:del w:id="209" w:author="Luong, Anh" w:date="2014-11-01T21:49:00Z">
        <w:r w:rsidDel="00927BD6">
          <w:delText>his/her</w:delText>
        </w:r>
      </w:del>
      <w:ins w:id="210" w:author="Luong, Anh" w:date="2014-11-01T21:49:00Z">
        <w:r w:rsidR="00927BD6">
          <w:t>the</w:t>
        </w:r>
      </w:ins>
      <w:ins w:id="211" w:author="Luong, Anh" w:date="2014-11-04T11:16:00Z">
        <w:r w:rsidR="008F48A1">
          <w:t>ir</w:t>
        </w:r>
      </w:ins>
      <w:r>
        <w:t xml:space="preserve"> phone</w:t>
      </w:r>
      <w:del w:id="212" w:author="Luong, Anh" w:date="2014-11-04T11:16:00Z">
        <w:r w:rsidDel="008F48A1">
          <w:delText>’</w:delText>
        </w:r>
      </w:del>
      <w:r>
        <w:t>s</w:t>
      </w:r>
      <w:ins w:id="213" w:author="Luong, Anh" w:date="2014-11-04T11:16:00Z">
        <w:r w:rsidR="008F48A1">
          <w:t>’</w:t>
        </w:r>
      </w:ins>
      <w:r>
        <w:t xml:space="preserve"> built-in camera and enter</w:t>
      </w:r>
      <w:del w:id="214" w:author="Luong, Anh" w:date="2014-11-01T21:49:00Z">
        <w:r w:rsidDel="00927BD6">
          <w:delText>s</w:delText>
        </w:r>
      </w:del>
      <w:r>
        <w:t xml:space="preserve"> additional information about the items. Each item will be categorized as either top or bottom, together with its corresponding styles, materials, color. </w:t>
      </w:r>
    </w:p>
    <w:p w:rsidR="00B82E7A" w:rsidRDefault="00B82E7A" w:rsidP="00B82E7A">
      <w:pPr>
        <w:pStyle w:val="text"/>
      </w:pPr>
      <w:r>
        <w:t>After the item is saved in the closet, user</w:t>
      </w:r>
      <w:ins w:id="215" w:author="Luong, Anh" w:date="2014-11-01T21:49:00Z">
        <w:r w:rsidR="00927BD6">
          <w:t>s</w:t>
        </w:r>
      </w:ins>
      <w:r>
        <w:t xml:space="preserve"> can also edit or delete the item from the closet. Once the closet is fully populated with all the items, </w:t>
      </w:r>
      <w:del w:id="216" w:author="Luong, Anh" w:date="2014-11-01T22:03:00Z">
        <w:r w:rsidDel="00512E49">
          <w:delText xml:space="preserve">my closet </w:delText>
        </w:r>
      </w:del>
      <w:ins w:id="217" w:author="Luong, Anh" w:date="2014-11-01T22:04:00Z">
        <w:r w:rsidR="00512E49">
          <w:t xml:space="preserve">“My Closet” screen </w:t>
        </w:r>
      </w:ins>
      <w:r>
        <w:t>should look like the mockup in Figure 2.11.</w:t>
      </w:r>
    </w:p>
    <w:p w:rsidR="00B82E7A" w:rsidRDefault="00B82E7A" w:rsidP="00B82E7A">
      <w:pPr>
        <w:pStyle w:val="Heading4"/>
      </w:pPr>
      <w:r>
        <w:lastRenderedPageBreak/>
        <w:t>2.4.4</w:t>
      </w:r>
      <w:r>
        <w:tab/>
        <w:t>Outfit of the Day and Laundry bag</w:t>
      </w:r>
    </w:p>
    <w:p w:rsidR="00B82E7A" w:rsidRDefault="00B82E7A" w:rsidP="00B82E7A">
      <w:pPr>
        <w:pStyle w:val="text"/>
      </w:pPr>
      <w:r>
        <w:rPr>
          <w:noProof/>
          <w:lang w:eastAsia="zh-CN"/>
        </w:rPr>
        <w:drawing>
          <wp:inline distT="0" distB="0" distL="0" distR="0" wp14:anchorId="1906FE93" wp14:editId="3C60FB2F">
            <wp:extent cx="1807369" cy="3213099"/>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W_OutfitOfTheDay.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11013" cy="3219577"/>
                    </a:xfrm>
                    <a:prstGeom prst="rect">
                      <a:avLst/>
                    </a:prstGeom>
                  </pic:spPr>
                </pic:pic>
              </a:graphicData>
            </a:graphic>
          </wp:inline>
        </w:drawing>
      </w:r>
      <w:r>
        <w:t xml:space="preserve"> </w:t>
      </w:r>
      <w:r>
        <w:rPr>
          <w:noProof/>
          <w:lang w:eastAsia="zh-CN"/>
        </w:rPr>
        <w:drawing>
          <wp:inline distT="0" distB="0" distL="0" distR="0" wp14:anchorId="6F91133C" wp14:editId="2B9BEAD8">
            <wp:extent cx="1808956" cy="3215923"/>
            <wp:effectExtent l="0" t="0" r="1270" b="381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W_MyLaundryBa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11727" cy="3220849"/>
                    </a:xfrm>
                    <a:prstGeom prst="rect">
                      <a:avLst/>
                    </a:prstGeom>
                  </pic:spPr>
                </pic:pic>
              </a:graphicData>
            </a:graphic>
          </wp:inline>
        </w:drawing>
      </w:r>
    </w:p>
    <w:p w:rsidR="00B82E7A" w:rsidRPr="004115BA" w:rsidRDefault="00B82E7A" w:rsidP="00B82E7A">
      <w:pPr>
        <w:pStyle w:val="Heading8"/>
      </w:pPr>
      <w:r>
        <w:t xml:space="preserve">Figure 2.12: </w:t>
      </w:r>
      <w:r>
        <w:tab/>
        <w:t>Outfit of the Day and Laundry bag mockups.</w:t>
      </w:r>
    </w:p>
    <w:p w:rsidR="00B82E7A" w:rsidRDefault="00B82E7A" w:rsidP="00B82E7A">
      <w:pPr>
        <w:pStyle w:val="text"/>
      </w:pPr>
      <w:r>
        <w:t xml:space="preserve">When the user is ready to pick the outfit, he/she can navigate to the Outfit of the Day shown in Figure 2.12 and find the list of suggested outfits based on today’s weather and the occasion. The selection algorithm ranks different outfits (combination of top, bottom, and may be outer if the weather is cold). User can choose among different occasions including formal, semi-formal, casual, day-out, night-out and different outfits will be recommended. A mix and match option is also provided through the arrows next to top and bottom if user wants a different piece in the recommended outfit. User can move back and forth between suggested outfits by pressing double arrows at the bottom of the screen. </w:t>
      </w:r>
    </w:p>
    <w:p w:rsidR="00B82E7A" w:rsidRDefault="00B82E7A" w:rsidP="00B82E7A">
      <w:pPr>
        <w:pStyle w:val="text"/>
      </w:pPr>
      <w:r>
        <w:t xml:space="preserve">The user can decide to wear the outfit by clicking on the “Wear” button, and items will be processed to determine if it is dirty or not and placed in laundry bag as shown in Figure 2.12. The reason for processing an item instead of moving it to the laundry bag </w:t>
      </w:r>
      <w:r>
        <w:lastRenderedPageBreak/>
        <w:t>right away because there are certain pieces of clothes that we can wear more than once such as jackets or jeans.</w:t>
      </w:r>
    </w:p>
    <w:p w:rsidR="00B82E7A" w:rsidRDefault="00B82E7A" w:rsidP="00B82E7A">
      <w:pPr>
        <w:pStyle w:val="Heading4"/>
      </w:pPr>
      <w:r>
        <w:t>2.4.5</w:t>
      </w:r>
      <w:r>
        <w:tab/>
        <w:t>Outfit History and Outfit Preview</w:t>
      </w:r>
    </w:p>
    <w:p w:rsidR="00B82E7A" w:rsidRDefault="00B82E7A" w:rsidP="00B82E7A">
      <w:pPr>
        <w:pStyle w:val="text"/>
      </w:pPr>
      <w:r>
        <w:rPr>
          <w:noProof/>
          <w:lang w:eastAsia="zh-CN"/>
        </w:rPr>
        <w:drawing>
          <wp:inline distT="0" distB="0" distL="0" distR="0" wp14:anchorId="178D38AA" wp14:editId="1FC37D38">
            <wp:extent cx="1809750" cy="3217334"/>
            <wp:effectExtent l="0" t="0" r="0" b="25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Fit_Calenda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12499" cy="3222222"/>
                    </a:xfrm>
                    <a:prstGeom prst="rect">
                      <a:avLst/>
                    </a:prstGeom>
                  </pic:spPr>
                </pic:pic>
              </a:graphicData>
            </a:graphic>
          </wp:inline>
        </w:drawing>
      </w:r>
      <w:r>
        <w:t xml:space="preserve"> </w:t>
      </w:r>
      <w:r>
        <w:rPr>
          <w:noProof/>
          <w:lang w:eastAsia="zh-CN"/>
        </w:rPr>
        <w:drawing>
          <wp:inline distT="0" distB="0" distL="0" distR="0" wp14:anchorId="29A78E4F" wp14:editId="1C0B32AF">
            <wp:extent cx="1809750" cy="3217334"/>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W_OutfitOfTheDay_previe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11970" cy="3221281"/>
                    </a:xfrm>
                    <a:prstGeom prst="rect">
                      <a:avLst/>
                    </a:prstGeom>
                  </pic:spPr>
                </pic:pic>
              </a:graphicData>
            </a:graphic>
          </wp:inline>
        </w:drawing>
      </w:r>
    </w:p>
    <w:p w:rsidR="00B82E7A" w:rsidRPr="004115BA" w:rsidRDefault="00B82E7A" w:rsidP="00B82E7A">
      <w:pPr>
        <w:pStyle w:val="Heading8"/>
      </w:pPr>
      <w:r>
        <w:t xml:space="preserve">Figure 2.13: </w:t>
      </w:r>
      <w:r>
        <w:tab/>
        <w:t>Outfit History and Outfit Preview mockups.</w:t>
      </w:r>
    </w:p>
    <w:p w:rsidR="00B82E7A" w:rsidRDefault="00B82E7A" w:rsidP="00B82E7A">
      <w:pPr>
        <w:pStyle w:val="text"/>
      </w:pPr>
      <w:r>
        <w:t xml:space="preserve">When the user clicks on the “Wear” button as described in the previous section, the app will take the user to the Outfit History screen which lists all the outfits have been chosen today and in the past as shown in Figure 2.13. This screen can also be accessed from the main screen or the side menu. </w:t>
      </w:r>
    </w:p>
    <w:p w:rsidR="00B82E7A" w:rsidRDefault="00B82E7A" w:rsidP="00B82E7A">
      <w:pPr>
        <w:pStyle w:val="text"/>
      </w:pPr>
      <w:r>
        <w:t>Once the user is in the Outfit History screen, outfit worn today is shown first and if there is more than one outfit, they will be displayed in chron</w:t>
      </w:r>
      <w:ins w:id="218" w:author="Luong, Anh" w:date="2014-11-01T18:28:00Z">
        <w:r w:rsidR="00945630">
          <w:t>ological</w:t>
        </w:r>
      </w:ins>
      <w:del w:id="219" w:author="Luong, Anh" w:date="2014-11-01T18:28:00Z">
        <w:r w:rsidDel="00945630">
          <w:delText>icle</w:delText>
        </w:r>
      </w:del>
      <w:r>
        <w:t xml:space="preserve"> order. User can find what he/she has worn on any particular day in the past by moving to the tab for that day, clicking on an outfit entry in the list, and the outfit will be displayed in the Outfit Preview screen as in Figure 2.13.</w:t>
      </w:r>
      <w:r>
        <w:br w:type="page"/>
      </w:r>
    </w:p>
    <w:p w:rsidR="00B82E7A" w:rsidRDefault="00B82E7A" w:rsidP="00B82E7A">
      <w:pPr>
        <w:pStyle w:val="Heading2"/>
      </w:pPr>
      <w:bookmarkStart w:id="220" w:name="_Toc354617425"/>
      <w:r>
        <w:lastRenderedPageBreak/>
        <w:t xml:space="preserve">Chapter </w:t>
      </w:r>
      <w:proofErr w:type="gramStart"/>
      <w:r>
        <w:t>3  Implementation</w:t>
      </w:r>
      <w:bookmarkEnd w:id="220"/>
      <w:proofErr w:type="gramEnd"/>
    </w:p>
    <w:p w:rsidR="00B82E7A" w:rsidRDefault="00B82E7A" w:rsidP="00B82E7A">
      <w:pPr>
        <w:pStyle w:val="Heading3"/>
      </w:pPr>
      <w:bookmarkStart w:id="221" w:name="_Toc354617426"/>
      <w:r>
        <w:t>3.1</w:t>
      </w:r>
      <w:r>
        <w:tab/>
        <w:t>Technology stack</w:t>
      </w:r>
      <w:bookmarkEnd w:id="221"/>
    </w:p>
    <w:p w:rsidR="00CD4696" w:rsidRDefault="00B82E7A" w:rsidP="00B82E7A">
      <w:pPr>
        <w:pStyle w:val="text"/>
        <w:rPr>
          <w:ins w:id="222" w:author="Luong, Anh" w:date="2014-11-04T22:11:00Z"/>
        </w:rPr>
      </w:pPr>
      <w:proofErr w:type="spellStart"/>
      <w:r>
        <w:t>ClosetStylist</w:t>
      </w:r>
      <w:proofErr w:type="spellEnd"/>
      <w:r>
        <w:t xml:space="preserve"> is an Android app and hence Java is used as the main programming language. </w:t>
      </w:r>
      <w:ins w:id="223" w:author="Luong, Anh" w:date="2014-11-04T21:59:00Z">
        <w:r w:rsidR="00166B45">
          <w:t>As stated in [LAAD</w:t>
        </w:r>
        <w:r w:rsidR="00166B45">
          <w:t>]</w:t>
        </w:r>
        <w:r w:rsidR="00166B45">
          <w:t xml:space="preserve">, </w:t>
        </w:r>
      </w:ins>
      <w:ins w:id="224" w:author="Luong, Anh" w:date="2014-11-04T21:52:00Z">
        <w:r w:rsidR="00166B45">
          <w:t xml:space="preserve">Android </w:t>
        </w:r>
      </w:ins>
      <w:ins w:id="225" w:author="Luong, Anh" w:date="2014-11-04T21:59:00Z">
        <w:r w:rsidR="00166B45">
          <w:t>runs on top of Linux kernel</w:t>
        </w:r>
      </w:ins>
      <w:ins w:id="226" w:author="Luong, Anh" w:date="2014-11-04T22:06:00Z">
        <w:r w:rsidR="00CD4696">
          <w:t xml:space="preserve">. It is a software stack for mobile devices and </w:t>
        </w:r>
      </w:ins>
      <w:ins w:id="227" w:author="Luong, Anh" w:date="2014-11-04T22:09:00Z">
        <w:r w:rsidR="00CD4696">
          <w:t xml:space="preserve">it </w:t>
        </w:r>
      </w:ins>
      <w:ins w:id="228" w:author="Luong, Anh" w:date="2014-11-04T22:06:00Z">
        <w:r w:rsidR="00CD4696">
          <w:t>inclu</w:t>
        </w:r>
      </w:ins>
      <w:ins w:id="229" w:author="Luong, Anh" w:date="2014-11-04T22:09:00Z">
        <w:r w:rsidR="00CD4696">
          <w:t>d</w:t>
        </w:r>
      </w:ins>
      <w:ins w:id="230" w:author="Luong, Anh" w:date="2014-11-04T22:06:00Z">
        <w:r w:rsidR="00CD4696">
          <w:t>es system libraries, application frameworks, and key apps.</w:t>
        </w:r>
      </w:ins>
      <w:ins w:id="231" w:author="Luong, Anh" w:date="2014-11-04T22:07:00Z">
        <w:r w:rsidR="00CD4696">
          <w:t xml:space="preserve"> </w:t>
        </w:r>
      </w:ins>
      <w:ins w:id="232" w:author="Luong, Anh" w:date="2014-11-04T22:10:00Z">
        <w:r w:rsidR="00CD4696">
          <w:t xml:space="preserve">In Android, </w:t>
        </w:r>
      </w:ins>
      <w:ins w:id="233" w:author="Luong, Anh" w:date="2014-11-04T22:11:00Z">
        <w:r w:rsidR="00CD4696">
          <w:t>t</w:t>
        </w:r>
      </w:ins>
      <w:ins w:id="234" w:author="Luong, Anh" w:date="2014-11-04T22:10:00Z">
        <w:r w:rsidR="00CD4696">
          <w:t xml:space="preserve">here are </w:t>
        </w:r>
      </w:ins>
      <w:ins w:id="235" w:author="Luong, Anh" w:date="2014-11-04T22:11:00Z">
        <w:r w:rsidR="00CD4696">
          <w:t xml:space="preserve">four main application </w:t>
        </w:r>
        <w:proofErr w:type="gramStart"/>
        <w:r w:rsidR="00CD4696">
          <w:t>components</w:t>
        </w:r>
      </w:ins>
      <w:ins w:id="236" w:author="Luong, Anh" w:date="2014-11-04T22:12:00Z">
        <w:r w:rsidR="007F5A2A">
          <w:t>,</w:t>
        </w:r>
        <w:proofErr w:type="gramEnd"/>
        <w:r w:rsidR="007F5A2A">
          <w:t xml:space="preserve"> each with its corresponding functionality is listed below</w:t>
        </w:r>
      </w:ins>
      <w:ins w:id="237" w:author="Luong, Anh" w:date="2014-11-04T22:11:00Z">
        <w:r w:rsidR="00CD4696">
          <w:t>:</w:t>
        </w:r>
      </w:ins>
    </w:p>
    <w:p w:rsidR="00CD4696" w:rsidRDefault="00CD4696" w:rsidP="00CD4696">
      <w:pPr>
        <w:pStyle w:val="text"/>
        <w:numPr>
          <w:ilvl w:val="0"/>
          <w:numId w:val="22"/>
        </w:numPr>
        <w:rPr>
          <w:ins w:id="238" w:author="Luong, Anh" w:date="2014-11-04T22:12:00Z"/>
        </w:rPr>
        <w:pPrChange w:id="239" w:author="Luong, Anh" w:date="2014-11-04T22:11:00Z">
          <w:pPr>
            <w:pStyle w:val="text"/>
          </w:pPr>
        </w:pPrChange>
      </w:pPr>
      <w:ins w:id="240" w:author="Luong, Anh" w:date="2014-11-04T22:11:00Z">
        <w:r>
          <w:t xml:space="preserve">Activity </w:t>
        </w:r>
      </w:ins>
      <w:ins w:id="241" w:author="Luong, Anh" w:date="2014-11-04T22:12:00Z">
        <w:r>
          <w:t>–</w:t>
        </w:r>
      </w:ins>
      <w:ins w:id="242" w:author="Luong, Anh" w:date="2014-11-04T22:11:00Z">
        <w:r>
          <w:t xml:space="preserve"> the </w:t>
        </w:r>
      </w:ins>
      <w:ins w:id="243" w:author="Luong, Anh" w:date="2014-11-04T22:12:00Z">
        <w:r>
          <w:t>presentation layer.</w:t>
        </w:r>
      </w:ins>
    </w:p>
    <w:p w:rsidR="00CD4696" w:rsidRDefault="00CD4696" w:rsidP="00CD4696">
      <w:pPr>
        <w:pStyle w:val="text"/>
        <w:numPr>
          <w:ilvl w:val="0"/>
          <w:numId w:val="22"/>
        </w:numPr>
        <w:rPr>
          <w:ins w:id="244" w:author="Luong, Anh" w:date="2014-11-04T22:12:00Z"/>
        </w:rPr>
        <w:pPrChange w:id="245" w:author="Luong, Anh" w:date="2014-11-04T22:11:00Z">
          <w:pPr>
            <w:pStyle w:val="text"/>
          </w:pPr>
        </w:pPrChange>
      </w:pPr>
      <w:ins w:id="246" w:author="Luong, Anh" w:date="2014-11-04T22:12:00Z">
        <w:r>
          <w:t>Service – the processing layer</w:t>
        </w:r>
      </w:ins>
    </w:p>
    <w:p w:rsidR="00CD4696" w:rsidRDefault="00CD4696" w:rsidP="00CD4696">
      <w:pPr>
        <w:pStyle w:val="text"/>
        <w:numPr>
          <w:ilvl w:val="0"/>
          <w:numId w:val="22"/>
        </w:numPr>
        <w:rPr>
          <w:ins w:id="247" w:author="Luong, Anh" w:date="2014-11-04T22:13:00Z"/>
        </w:rPr>
        <w:pPrChange w:id="248" w:author="Luong, Anh" w:date="2014-11-04T22:11:00Z">
          <w:pPr>
            <w:pStyle w:val="text"/>
          </w:pPr>
        </w:pPrChange>
      </w:pPr>
      <w:ins w:id="249" w:author="Luong, Anh" w:date="2014-11-04T22:12:00Z">
        <w:r>
          <w:t>Broadcast Receivers – the communication layer</w:t>
        </w:r>
      </w:ins>
    </w:p>
    <w:p w:rsidR="007F5A2A" w:rsidRDefault="007F5A2A" w:rsidP="00CD4696">
      <w:pPr>
        <w:pStyle w:val="text"/>
        <w:numPr>
          <w:ilvl w:val="0"/>
          <w:numId w:val="22"/>
        </w:numPr>
        <w:rPr>
          <w:ins w:id="250" w:author="Luong, Anh" w:date="2014-11-04T22:11:00Z"/>
        </w:rPr>
        <w:pPrChange w:id="251" w:author="Luong, Anh" w:date="2014-11-04T22:11:00Z">
          <w:pPr>
            <w:pStyle w:val="text"/>
          </w:pPr>
        </w:pPrChange>
      </w:pPr>
      <w:ins w:id="252" w:author="Luong, Anh" w:date="2014-11-04T22:13:00Z">
        <w:r>
          <w:t>Content Providers – the data storage layer</w:t>
        </w:r>
      </w:ins>
    </w:p>
    <w:p w:rsidR="00B82E7A" w:rsidRDefault="00B82E7A" w:rsidP="00B82E7A">
      <w:pPr>
        <w:pStyle w:val="text"/>
      </w:pPr>
      <w:r>
        <w:t xml:space="preserve">Table 3.1 below shows a summary of my development environment. </w:t>
      </w:r>
    </w:p>
    <w:p w:rsidR="00B82E7A" w:rsidRDefault="00B82E7A" w:rsidP="00B82E7A">
      <w:pPr>
        <w:pStyle w:val="text"/>
      </w:pPr>
    </w:p>
    <w:tbl>
      <w:tblPr>
        <w:tblStyle w:val="TableGrid"/>
        <w:tblW w:w="0" w:type="auto"/>
        <w:tblInd w:w="108" w:type="dxa"/>
        <w:tblLook w:val="04A0" w:firstRow="1" w:lastRow="0" w:firstColumn="1" w:lastColumn="0" w:noHBand="0" w:noVBand="1"/>
      </w:tblPr>
      <w:tblGrid>
        <w:gridCol w:w="2610"/>
        <w:gridCol w:w="6030"/>
      </w:tblGrid>
      <w:tr w:rsidR="00B82E7A" w:rsidTr="00032C97">
        <w:tc>
          <w:tcPr>
            <w:tcW w:w="2610" w:type="dxa"/>
          </w:tcPr>
          <w:p w:rsidR="00B82E7A" w:rsidRDefault="00B82E7A" w:rsidP="00032C97">
            <w:pPr>
              <w:pStyle w:val="text"/>
              <w:ind w:firstLine="0"/>
            </w:pPr>
            <w:r>
              <w:t>Language</w:t>
            </w:r>
          </w:p>
        </w:tc>
        <w:tc>
          <w:tcPr>
            <w:tcW w:w="6030" w:type="dxa"/>
          </w:tcPr>
          <w:p w:rsidR="00B82E7A" w:rsidRDefault="00B82E7A" w:rsidP="00032C97">
            <w:pPr>
              <w:pStyle w:val="text"/>
              <w:ind w:firstLine="0"/>
            </w:pPr>
            <w:r>
              <w:t>Java</w:t>
            </w:r>
          </w:p>
        </w:tc>
      </w:tr>
      <w:tr w:rsidR="00B82E7A" w:rsidTr="00032C97">
        <w:tc>
          <w:tcPr>
            <w:tcW w:w="2610" w:type="dxa"/>
          </w:tcPr>
          <w:p w:rsidR="00B82E7A" w:rsidRDefault="00B82E7A" w:rsidP="00032C97">
            <w:pPr>
              <w:pStyle w:val="text"/>
              <w:ind w:firstLine="0"/>
            </w:pPr>
            <w:r>
              <w:t>IDE</w:t>
            </w:r>
          </w:p>
        </w:tc>
        <w:tc>
          <w:tcPr>
            <w:tcW w:w="6030" w:type="dxa"/>
          </w:tcPr>
          <w:p w:rsidR="00B82E7A" w:rsidRDefault="00B82E7A" w:rsidP="00032C97">
            <w:pPr>
              <w:pStyle w:val="text"/>
              <w:ind w:firstLine="0"/>
            </w:pPr>
            <w:r>
              <w:t xml:space="preserve">Eclipse Juno 4.2, </w:t>
            </w:r>
            <w:proofErr w:type="spellStart"/>
            <w:r>
              <w:t>Kepler</w:t>
            </w:r>
            <w:proofErr w:type="spellEnd"/>
            <w:r>
              <w:t xml:space="preserve"> 4.3</w:t>
            </w:r>
          </w:p>
        </w:tc>
      </w:tr>
      <w:tr w:rsidR="00B82E7A" w:rsidTr="00032C97">
        <w:tc>
          <w:tcPr>
            <w:tcW w:w="2610" w:type="dxa"/>
          </w:tcPr>
          <w:p w:rsidR="00B82E7A" w:rsidRDefault="00B82E7A" w:rsidP="00032C97">
            <w:pPr>
              <w:pStyle w:val="text"/>
              <w:ind w:firstLine="0"/>
            </w:pPr>
            <w:r>
              <w:t>Additional code editor</w:t>
            </w:r>
          </w:p>
        </w:tc>
        <w:tc>
          <w:tcPr>
            <w:tcW w:w="6030" w:type="dxa"/>
          </w:tcPr>
          <w:p w:rsidR="00B82E7A" w:rsidRDefault="00B82E7A" w:rsidP="00032C97">
            <w:pPr>
              <w:pStyle w:val="text"/>
              <w:ind w:firstLine="0"/>
            </w:pPr>
            <w:r>
              <w:t>GVIM</w:t>
            </w:r>
          </w:p>
        </w:tc>
      </w:tr>
      <w:tr w:rsidR="00B82E7A" w:rsidTr="00032C97">
        <w:tc>
          <w:tcPr>
            <w:tcW w:w="2610" w:type="dxa"/>
          </w:tcPr>
          <w:p w:rsidR="00B82E7A" w:rsidRDefault="00B82E7A" w:rsidP="00032C97">
            <w:pPr>
              <w:pStyle w:val="text"/>
              <w:ind w:firstLine="0"/>
            </w:pPr>
            <w:r>
              <w:t>SDKs</w:t>
            </w:r>
          </w:p>
        </w:tc>
        <w:tc>
          <w:tcPr>
            <w:tcW w:w="6030" w:type="dxa"/>
          </w:tcPr>
          <w:p w:rsidR="00B82E7A" w:rsidRDefault="00B82E7A" w:rsidP="00032C97">
            <w:pPr>
              <w:pStyle w:val="text"/>
              <w:ind w:firstLine="0"/>
            </w:pPr>
            <w:r>
              <w:t>JDK 1.6, Android 2.3.3, Facebook 3.0</w:t>
            </w:r>
          </w:p>
        </w:tc>
      </w:tr>
      <w:tr w:rsidR="00B82E7A" w:rsidTr="00032C97">
        <w:tc>
          <w:tcPr>
            <w:tcW w:w="2610" w:type="dxa"/>
          </w:tcPr>
          <w:p w:rsidR="00B82E7A" w:rsidRDefault="00B82E7A" w:rsidP="00032C97">
            <w:pPr>
              <w:pStyle w:val="text"/>
              <w:ind w:firstLine="0"/>
            </w:pPr>
            <w:r>
              <w:t>Test equipment</w:t>
            </w:r>
          </w:p>
        </w:tc>
        <w:tc>
          <w:tcPr>
            <w:tcW w:w="6030" w:type="dxa"/>
          </w:tcPr>
          <w:p w:rsidR="00B82E7A" w:rsidRDefault="00B82E7A" w:rsidP="00032C97">
            <w:pPr>
              <w:pStyle w:val="text"/>
              <w:ind w:firstLine="0"/>
            </w:pPr>
            <w:r>
              <w:t>Samsung S3</w:t>
            </w:r>
          </w:p>
        </w:tc>
      </w:tr>
      <w:tr w:rsidR="00B82E7A" w:rsidTr="00032C97">
        <w:tc>
          <w:tcPr>
            <w:tcW w:w="2610" w:type="dxa"/>
          </w:tcPr>
          <w:p w:rsidR="00B82E7A" w:rsidRDefault="00B82E7A" w:rsidP="00032C97">
            <w:pPr>
              <w:pStyle w:val="text"/>
              <w:ind w:firstLine="0"/>
            </w:pPr>
            <w:r>
              <w:t>System</w:t>
            </w:r>
          </w:p>
        </w:tc>
        <w:tc>
          <w:tcPr>
            <w:tcW w:w="6030" w:type="dxa"/>
          </w:tcPr>
          <w:p w:rsidR="00B82E7A" w:rsidRDefault="00B82E7A" w:rsidP="00032C97">
            <w:pPr>
              <w:pStyle w:val="text"/>
              <w:ind w:firstLine="0"/>
            </w:pPr>
            <w:r>
              <w:t>Windows 7 64-bit, Ubuntu 12.04 32-bit, Ubuntu 12.10 64-bit</w:t>
            </w:r>
            <w:del w:id="253" w:author="Luong, Anh" w:date="2014-11-01T17:31:00Z">
              <w:r w:rsidDel="00646148">
                <w:delText>.</w:delText>
              </w:r>
            </w:del>
          </w:p>
        </w:tc>
      </w:tr>
    </w:tbl>
    <w:p w:rsidR="00B82E7A" w:rsidRDefault="00B82E7A" w:rsidP="00B82E7A">
      <w:pPr>
        <w:pStyle w:val="Heading7"/>
      </w:pPr>
      <w:bookmarkStart w:id="254" w:name="_Toc354617465"/>
      <w:proofErr w:type="gramStart"/>
      <w:r>
        <w:t>Table 3.1:</w:t>
      </w:r>
      <w:r>
        <w:tab/>
        <w:t>Development environment.</w:t>
      </w:r>
      <w:bookmarkEnd w:id="254"/>
      <w:proofErr w:type="gramEnd"/>
    </w:p>
    <w:p w:rsidR="00B82E7A" w:rsidRDefault="00B82E7A" w:rsidP="00B82E7A">
      <w:pPr>
        <w:pStyle w:val="text"/>
      </w:pPr>
      <w:r>
        <w:t xml:space="preserve">The app was initially developed on a </w:t>
      </w:r>
      <w:del w:id="255" w:author="Luong, Anh" w:date="2014-11-03T11:20:00Z">
        <w:r w:rsidDel="00F00CA1">
          <w:delText xml:space="preserve">powerful </w:delText>
        </w:r>
      </w:del>
      <w:r>
        <w:t xml:space="preserve">laptop with Intel i7-3720 2.6GHz, 16GB RAM, Windows 64-bit to run on the Android simulator. </w:t>
      </w:r>
      <w:ins w:id="256" w:author="Luong, Anh" w:date="2014-11-01T22:05:00Z">
        <w:r w:rsidR="00076B68">
          <w:t xml:space="preserve">Due to </w:t>
        </w:r>
      </w:ins>
      <w:ins w:id="257" w:author="Luong, Anh" w:date="2014-11-01T22:06:00Z">
        <w:r w:rsidR="00076B68">
          <w:t>Samsung S3 connection problem in Windows system</w:t>
        </w:r>
        <w:proofErr w:type="gramStart"/>
        <w:r w:rsidR="00076B68">
          <w:t xml:space="preserve">, </w:t>
        </w:r>
      </w:ins>
      <w:proofErr w:type="gramEnd"/>
      <w:del w:id="258" w:author="Luong, Anh" w:date="2014-11-01T22:06:00Z">
        <w:r w:rsidDel="00076B68">
          <w:delText>When I needed to run the app on a Samsung S3 device</w:delText>
        </w:r>
      </w:del>
      <w:r>
        <w:t xml:space="preserve">, the development </w:t>
      </w:r>
      <w:ins w:id="259" w:author="Luong, Anh" w:date="2014-11-01T22:06:00Z">
        <w:r w:rsidR="00076B68">
          <w:t xml:space="preserve">on S3 device </w:t>
        </w:r>
      </w:ins>
      <w:r>
        <w:t xml:space="preserve">was moved to a laptop with </w:t>
      </w:r>
      <w:r>
        <w:lastRenderedPageBreak/>
        <w:t>Intel Core 2 duo, 4GB RAM, Ubuntu 12.10 32-bit, and a desktop with AMD Quad-Core, 16GB RAM, Ubuntu 12.04 64-bit.</w:t>
      </w:r>
    </w:p>
    <w:p w:rsidR="00B82E7A" w:rsidRPr="002E436F" w:rsidRDefault="00B82E7A" w:rsidP="00B82E7A">
      <w:pPr>
        <w:pStyle w:val="text"/>
      </w:pPr>
      <w:r>
        <w:t xml:space="preserve">In addition to the development environment, several technologies were applied in this app; some were open-source while some were </w:t>
      </w:r>
      <w:del w:id="260" w:author="Luong, Anh" w:date="2014-11-05T09:39:00Z">
        <w:r w:rsidDel="005C4195">
          <w:delText>proprietary</w:delText>
        </w:r>
      </w:del>
      <w:proofErr w:type="gramStart"/>
      <w:ins w:id="261" w:author="Luong, Anh" w:date="2014-11-05T09:39:00Z">
        <w:r w:rsidR="005C4195">
          <w:t>ourselves</w:t>
        </w:r>
      </w:ins>
      <w:proofErr w:type="gramEnd"/>
      <w:r>
        <w:t>. We are going to describe each of the main technologies next and the reason why we chose them over the others and how did we deploy them.</w:t>
      </w:r>
    </w:p>
    <w:p w:rsidR="00B82E7A" w:rsidRPr="00151D10" w:rsidRDefault="00B82E7A" w:rsidP="00B82E7A">
      <w:pPr>
        <w:pStyle w:val="Heading4"/>
      </w:pPr>
      <w:bookmarkStart w:id="262" w:name="_Toc354617427"/>
      <w:r w:rsidRPr="00151D10">
        <w:t>3.1.1</w:t>
      </w:r>
      <w:r w:rsidRPr="00151D10">
        <w:tab/>
      </w:r>
      <w:bookmarkEnd w:id="262"/>
      <w:r w:rsidRPr="00151D10">
        <w:t>Location Service</w:t>
      </w:r>
    </w:p>
    <w:p w:rsidR="00B82E7A" w:rsidRDefault="00B82E7A" w:rsidP="00B82E7A">
      <w:pPr>
        <w:pStyle w:val="text"/>
      </w:pPr>
      <w:r w:rsidRPr="00BC6C23">
        <w:t xml:space="preserve">In this app, </w:t>
      </w:r>
      <w:proofErr w:type="spellStart"/>
      <w:r w:rsidRPr="00BC6C23">
        <w:t>GeoNames</w:t>
      </w:r>
      <w:proofErr w:type="spellEnd"/>
      <w:r w:rsidRPr="00BC6C23">
        <w:t xml:space="preserve"> database </w:t>
      </w:r>
      <w:r>
        <w:t>wa</w:t>
      </w:r>
      <w:r w:rsidRPr="00BC6C23">
        <w:t xml:space="preserve">s used as a service to </w:t>
      </w:r>
      <w:r>
        <w:t>convert geographic coordinates (</w:t>
      </w:r>
      <w:r w:rsidRPr="00BC6C23">
        <w:t xml:space="preserve">the </w:t>
      </w:r>
      <w:r>
        <w:t xml:space="preserve">longitude and latitude) of a location to postal code. </w:t>
      </w:r>
      <w:proofErr w:type="spellStart"/>
      <w:r>
        <w:t>Geonames</w:t>
      </w:r>
      <w:proofErr w:type="spellEnd"/>
      <w:r>
        <w:t xml:space="preserve"> was chosen over Yahoo service (Yahoo BOSS </w:t>
      </w:r>
      <w:proofErr w:type="spellStart"/>
      <w:r>
        <w:t>PlaceFinder</w:t>
      </w:r>
      <w:proofErr w:type="spellEnd"/>
      <w:r>
        <w:t>) because it</w:t>
      </w:r>
      <w:ins w:id="263" w:author="Luong, Anh" w:date="2014-11-01T22:41:00Z">
        <w:r w:rsidR="00CE6B5E">
          <w:t xml:space="preserve">s free </w:t>
        </w:r>
      </w:ins>
      <w:ins w:id="264" w:author="Luong, Anh" w:date="2014-11-01T22:44:00Z">
        <w:r w:rsidR="00CE6B5E">
          <w:t xml:space="preserve">web </w:t>
        </w:r>
      </w:ins>
      <w:ins w:id="265" w:author="Luong, Anh" w:date="2014-11-01T22:41:00Z">
        <w:r w:rsidR="00CE6B5E">
          <w:t xml:space="preserve">service </w:t>
        </w:r>
      </w:ins>
      <w:ins w:id="266" w:author="Luong, Anh" w:date="2014-11-01T22:43:00Z">
        <w:r w:rsidR="00CE6B5E">
          <w:t xml:space="preserve">of 20 requests per hour </w:t>
        </w:r>
      </w:ins>
      <w:ins w:id="267" w:author="Luong, Anh" w:date="2014-11-01T22:44:00Z">
        <w:r w:rsidR="00CE6B5E">
          <w:t>wa</w:t>
        </w:r>
      </w:ins>
      <w:ins w:id="268" w:author="Luong, Anh" w:date="2014-11-01T22:43:00Z">
        <w:r w:rsidR="00CE6B5E">
          <w:t>s good enough for this prototype</w:t>
        </w:r>
      </w:ins>
      <w:del w:id="269" w:author="Luong, Anh" w:date="2014-11-01T22:43:00Z">
        <w:r w:rsidDel="00CE6B5E">
          <w:delText xml:space="preserve"> was free</w:delText>
        </w:r>
      </w:del>
      <w:r>
        <w:t>, and Yahoo service used proprietary WOEID (Where On Earth Identification number). Besides, the later was subject to change by Yahoo, and would cause problem if we decide to switch to another service.</w:t>
      </w:r>
      <w:ins w:id="270" w:author="Luong, Anh" w:date="2014-11-01T22:44:00Z">
        <w:r w:rsidR="00CE6B5E">
          <w:t xml:space="preserve"> </w:t>
        </w:r>
        <w:proofErr w:type="spellStart"/>
        <w:r w:rsidR="00CE6B5E">
          <w:t>GeoNames</w:t>
        </w:r>
        <w:proofErr w:type="spellEnd"/>
        <w:r w:rsidR="00CE6B5E">
          <w:t xml:space="preserve"> also offered </w:t>
        </w:r>
      </w:ins>
      <w:ins w:id="271" w:author="Luong, Anh" w:date="2014-11-01T22:45:00Z">
        <w:r w:rsidR="00A330F2">
          <w:t xml:space="preserve">a </w:t>
        </w:r>
        <w:r w:rsidR="00CE6B5E">
          <w:t xml:space="preserve">variety </w:t>
        </w:r>
      </w:ins>
      <w:ins w:id="272" w:author="Luong, Anh" w:date="2014-11-01T22:49:00Z">
        <w:r w:rsidR="00A330F2">
          <w:t xml:space="preserve">of </w:t>
        </w:r>
      </w:ins>
      <w:ins w:id="273" w:author="Luong, Anh" w:date="2014-11-01T22:44:00Z">
        <w:r w:rsidR="00CE6B5E">
          <w:t>premium</w:t>
        </w:r>
      </w:ins>
      <w:ins w:id="274" w:author="Luong, Anh" w:date="2014-11-01T22:45:00Z">
        <w:r w:rsidR="00A330F2">
          <w:t xml:space="preserve"> web service</w:t>
        </w:r>
      </w:ins>
      <w:ins w:id="275" w:author="Luong, Anh" w:date="2014-11-01T22:49:00Z">
        <w:r w:rsidR="00A330F2">
          <w:t xml:space="preserve"> plans with higher request limit</w:t>
        </w:r>
      </w:ins>
      <w:ins w:id="276" w:author="Luong, Anh" w:date="2014-11-01T22:51:00Z">
        <w:r w:rsidR="00A330F2">
          <w:t>s and</w:t>
        </w:r>
      </w:ins>
      <w:ins w:id="277" w:author="Luong, Anh" w:date="2014-11-01T22:57:00Z">
        <w:r w:rsidR="00FB4214">
          <w:t xml:space="preserve"> this can meet our requirements for </w:t>
        </w:r>
      </w:ins>
      <w:ins w:id="278" w:author="Luong, Anh" w:date="2014-11-01T22:58:00Z">
        <w:r w:rsidR="00FB4214">
          <w:t>later revisions of this app.</w:t>
        </w:r>
      </w:ins>
    </w:p>
    <w:p w:rsidR="00B82E7A" w:rsidRPr="009217DC" w:rsidRDefault="00B82E7A" w:rsidP="00B82E7A">
      <w:pPr>
        <w:pStyle w:val="text"/>
      </w:pPr>
      <w:proofErr w:type="spellStart"/>
      <w:r>
        <w:t>Geo</w:t>
      </w:r>
      <w:ins w:id="279" w:author="Luong, Anh" w:date="2014-11-01T22:44:00Z">
        <w:r w:rsidR="00CE6B5E">
          <w:t>N</w:t>
        </w:r>
      </w:ins>
      <w:del w:id="280" w:author="Luong, Anh" w:date="2014-11-01T22:44:00Z">
        <w:r w:rsidDel="00CE6B5E">
          <w:delText>n</w:delText>
        </w:r>
      </w:del>
      <w:proofErr w:type="gramStart"/>
      <w:r>
        <w:t>ames</w:t>
      </w:r>
      <w:proofErr w:type="spellEnd"/>
      <w:proofErr w:type="gramEnd"/>
      <w:r>
        <w:t xml:space="preserve"> provided a lot of services in many formats such as XML and JSON. In this app, we employed the service that converted geographic coordinates to postal code (and then city and country) and vice versa by sending a </w:t>
      </w:r>
      <w:ins w:id="281" w:author="Luong, Anh" w:date="2014-11-04T21:44:00Z">
        <w:r w:rsidR="003D305C">
          <w:t xml:space="preserve">GET </w:t>
        </w:r>
      </w:ins>
      <w:r>
        <w:t>HTTP request</w:t>
      </w:r>
      <w:del w:id="282" w:author="Luong, Anh" w:date="2014-11-04T21:44:00Z">
        <w:r w:rsidDel="003D305C">
          <w:delText xml:space="preserve"> with the following URLs:  </w:delText>
        </w:r>
        <w:r w:rsidR="0027620F" w:rsidDel="003D305C">
          <w:fldChar w:fldCharType="begin"/>
        </w:r>
      </w:del>
      <w:del w:id="283" w:author="Luong, Anh" w:date="2014-11-01T22:54:00Z">
        <w:r w:rsidR="0027620F" w:rsidDel="00A330F2">
          <w:delInstrText xml:space="preserve"> HYPERLINK "http://api.geonames.org/postalCodeSearchJSON?postalcode=78758&amp;maxRows=10&amp;username=demo" </w:delInstrText>
        </w:r>
      </w:del>
      <w:del w:id="284" w:author="Luong, Anh" w:date="2014-11-04T21:44:00Z">
        <w:r w:rsidR="0027620F" w:rsidDel="003D305C">
          <w:fldChar w:fldCharType="separate"/>
        </w:r>
      </w:del>
      <w:del w:id="285" w:author="Luong, Anh" w:date="2014-11-01T22:54:00Z">
        <w:r w:rsidDel="00A330F2">
          <w:rPr>
            <w:rStyle w:val="Hyperlink"/>
            <w:rFonts w:ascii="Arial" w:hAnsi="Arial" w:cs="Arial"/>
            <w:color w:val="1155CC"/>
            <w:sz w:val="23"/>
            <w:szCs w:val="23"/>
          </w:rPr>
          <w:delText>http://api.geonames.org/postalCodeSearchJSON?postalcode=78758&amp;maxRows=10&amp;username=demo</w:delText>
        </w:r>
      </w:del>
      <w:del w:id="286" w:author="Luong, Anh" w:date="2014-11-04T21:44:00Z">
        <w:r w:rsidR="0027620F" w:rsidDel="003D305C">
          <w:rPr>
            <w:rStyle w:val="Hyperlink"/>
            <w:rFonts w:ascii="Arial" w:hAnsi="Arial" w:cs="Arial"/>
            <w:color w:val="1155CC"/>
            <w:sz w:val="23"/>
            <w:szCs w:val="23"/>
          </w:rPr>
          <w:fldChar w:fldCharType="end"/>
        </w:r>
        <w:r w:rsidDel="003D305C">
          <w:delText xml:space="preserve"> and </w:delText>
        </w:r>
        <w:r w:rsidR="0027620F" w:rsidDel="003D305C">
          <w:fldChar w:fldCharType="begin"/>
        </w:r>
      </w:del>
      <w:del w:id="287" w:author="Luong, Anh" w:date="2014-11-01T22:55:00Z">
        <w:r w:rsidR="0027620F" w:rsidDel="00A330F2">
          <w:delInstrText xml:space="preserve"> HYPERLINK "http://api.geonames.org/findNearbyPostalCodes?lat=30.4883997&amp;lng=-97.7175117&amp;username=demo" </w:delInstrText>
        </w:r>
      </w:del>
      <w:del w:id="288" w:author="Luong, Anh" w:date="2014-11-04T21:44:00Z">
        <w:r w:rsidR="0027620F" w:rsidDel="003D305C">
          <w:fldChar w:fldCharType="separate"/>
        </w:r>
      </w:del>
      <w:del w:id="289" w:author="Luong, Anh" w:date="2014-11-01T22:55:00Z">
        <w:r w:rsidDel="00A330F2">
          <w:rPr>
            <w:rStyle w:val="Hyperlink"/>
            <w:rFonts w:ascii="Arial" w:hAnsi="Arial" w:cs="Arial"/>
            <w:color w:val="1155CC"/>
            <w:sz w:val="23"/>
            <w:szCs w:val="23"/>
          </w:rPr>
          <w:delText>http://api.geonames.org/findNearbyPostalCodes?lat=30.4883997&amp;lng=-97.7175117&amp;username=demo</w:delText>
        </w:r>
      </w:del>
      <w:del w:id="290" w:author="Luong, Anh" w:date="2014-11-04T21:44:00Z">
        <w:r w:rsidR="0027620F" w:rsidDel="003D305C">
          <w:rPr>
            <w:rStyle w:val="Hyperlink"/>
            <w:rFonts w:ascii="Arial" w:hAnsi="Arial" w:cs="Arial"/>
            <w:color w:val="1155CC"/>
            <w:sz w:val="23"/>
            <w:szCs w:val="23"/>
          </w:rPr>
          <w:fldChar w:fldCharType="end"/>
        </w:r>
      </w:del>
      <w:r>
        <w:t xml:space="preserve">. The </w:t>
      </w:r>
      <w:ins w:id="291" w:author="Luong, Anh" w:date="2014-11-04T21:44:00Z">
        <w:r w:rsidR="003D305C">
          <w:t xml:space="preserve">HTTP </w:t>
        </w:r>
      </w:ins>
      <w:r>
        <w:t xml:space="preserve">response was in JSON format and our tasks were to collect and parse the response, </w:t>
      </w:r>
      <w:del w:id="292" w:author="Luong, Anh" w:date="2014-11-01T22:57:00Z">
        <w:r w:rsidDel="00FB4214">
          <w:delText>then</w:delText>
        </w:r>
      </w:del>
      <w:ins w:id="293" w:author="Luong, Anh" w:date="2014-11-01T22:57:00Z">
        <w:r w:rsidR="00FB4214">
          <w:t>and then</w:t>
        </w:r>
      </w:ins>
      <w:r>
        <w:t xml:space="preserve"> display it in the main screen of the app.</w:t>
      </w:r>
    </w:p>
    <w:p w:rsidR="00B82E7A" w:rsidRDefault="00B82E7A" w:rsidP="00B82E7A">
      <w:pPr>
        <w:pStyle w:val="Heading4"/>
      </w:pPr>
      <w:bookmarkStart w:id="294" w:name="_Toc354617428"/>
      <w:r>
        <w:t>3.1.2</w:t>
      </w:r>
      <w:r>
        <w:tab/>
      </w:r>
      <w:bookmarkEnd w:id="294"/>
      <w:r>
        <w:t>Weather Service</w:t>
      </w:r>
    </w:p>
    <w:p w:rsidR="00B82E7A" w:rsidRDefault="00B82E7A" w:rsidP="00B82E7A">
      <w:pPr>
        <w:pStyle w:val="text"/>
        <w:rPr>
          <w:ins w:id="295" w:author="Luong, Anh" w:date="2014-11-05T05:49:00Z"/>
        </w:rPr>
      </w:pPr>
      <w:r>
        <w:t xml:space="preserve">We looked at several weather services including Yahoo Weather, World Weather Online, and Open Weather Map. [SWA] provided the sample code to retrieve weather information from Open Weather Map and made it an ideal choice for our weather service. </w:t>
      </w:r>
      <w:r>
        <w:lastRenderedPageBreak/>
        <w:t xml:space="preserve">The weather response consisted of a lot of information including but not limiting to </w:t>
      </w:r>
      <w:del w:id="296" w:author="Luong, Anh" w:date="2014-11-05T05:45:00Z">
        <w:r w:rsidDel="005426CE">
          <w:delText>geographic coordinates, temperatures, humidity, pressure, wind, rain</w:delText>
        </w:r>
      </w:del>
      <w:ins w:id="297" w:author="Luong, Anh" w:date="2014-11-05T05:45:00Z">
        <w:r w:rsidR="005426CE">
          <w:t xml:space="preserve">current conditions, weather forecasts, weather maps, </w:t>
        </w:r>
        <w:proofErr w:type="gramStart"/>
        <w:r w:rsidR="005426CE">
          <w:t>sunrise</w:t>
        </w:r>
        <w:proofErr w:type="gramEnd"/>
        <w:r w:rsidR="005426CE">
          <w:t>, sunset</w:t>
        </w:r>
      </w:ins>
      <w:r>
        <w:t xml:space="preserve">. As of this writing, only a subset of the </w:t>
      </w:r>
      <w:del w:id="298" w:author="Luong, Anh" w:date="2014-11-01T22:59:00Z">
        <w:r w:rsidDel="00E61DE3">
          <w:delText xml:space="preserve">code </w:delText>
        </w:r>
      </w:del>
      <w:ins w:id="299" w:author="Luong, Anh" w:date="2014-11-01T22:59:00Z">
        <w:r w:rsidR="00E61DE3">
          <w:t xml:space="preserve">data returned </w:t>
        </w:r>
      </w:ins>
      <w:r>
        <w:t xml:space="preserve">was used including </w:t>
      </w:r>
      <w:ins w:id="300" w:author="Luong, Anh" w:date="2014-11-05T05:45:00Z">
        <w:r w:rsidR="005426CE">
          <w:t xml:space="preserve">current conditions </w:t>
        </w:r>
      </w:ins>
      <w:ins w:id="301" w:author="Luong, Anh" w:date="2014-11-05T05:47:00Z">
        <w:r w:rsidR="00406019">
          <w:t xml:space="preserve">for current </w:t>
        </w:r>
      </w:ins>
      <w:del w:id="302" w:author="Luong, Anh" w:date="2014-11-05T05:46:00Z">
        <w:r w:rsidDel="005426CE">
          <w:delText xml:space="preserve">geographic coordinates, </w:delText>
        </w:r>
      </w:del>
      <w:r>
        <w:t>temperature</w:t>
      </w:r>
      <w:ins w:id="303" w:author="Luong, Anh" w:date="2014-11-05T05:47:00Z">
        <w:r w:rsidR="00406019">
          <w:t xml:space="preserve"> and its range</w:t>
        </w:r>
      </w:ins>
      <w:del w:id="304" w:author="Luong, Anh" w:date="2014-11-05T05:47:00Z">
        <w:r w:rsidDel="00406019">
          <w:delText>s</w:delText>
        </w:r>
      </w:del>
      <w:r>
        <w:t xml:space="preserve">, </w:t>
      </w:r>
      <w:del w:id="305" w:author="Luong, Anh" w:date="2014-11-05T05:46:00Z">
        <w:r w:rsidDel="005426CE">
          <w:delText xml:space="preserve">and </w:delText>
        </w:r>
        <w:r w:rsidDel="00406019">
          <w:delText>rain</w:delText>
        </w:r>
      </w:del>
      <w:ins w:id="306" w:author="Luong, Anh" w:date="2014-11-05T05:47:00Z">
        <w:r w:rsidR="00406019">
          <w:t>weather map for geographic coordinates</w:t>
        </w:r>
      </w:ins>
      <w:r>
        <w:t>.</w:t>
      </w:r>
    </w:p>
    <w:p w:rsidR="006D3193" w:rsidDel="006D3193" w:rsidRDefault="006D3193" w:rsidP="00B82E7A">
      <w:pPr>
        <w:pStyle w:val="text"/>
        <w:rPr>
          <w:del w:id="307" w:author="Luong, Anh" w:date="2014-11-05T05:54:00Z"/>
        </w:rPr>
      </w:pPr>
      <w:ins w:id="308" w:author="Luong, Anh" w:date="2014-11-05T05:49:00Z">
        <w:r>
          <w:t xml:space="preserve">Open Weather Map </w:t>
        </w:r>
      </w:ins>
      <w:ins w:id="309" w:author="Luong, Anh" w:date="2014-11-05T06:07:00Z">
        <w:r w:rsidR="00E2625A">
          <w:t>offers</w:t>
        </w:r>
      </w:ins>
      <w:ins w:id="310" w:author="Luong, Anh" w:date="2014-11-05T05:49:00Z">
        <w:r>
          <w:t xml:space="preserve"> different pricing plans</w:t>
        </w:r>
      </w:ins>
      <w:ins w:id="311" w:author="Luong, Anh" w:date="2014-11-05T05:50:00Z">
        <w:r>
          <w:t xml:space="preserve"> </w:t>
        </w:r>
      </w:ins>
      <w:ins w:id="312" w:author="Luong, Anh" w:date="2014-11-05T05:51:00Z">
        <w:r>
          <w:t>for different support level</w:t>
        </w:r>
      </w:ins>
      <w:ins w:id="313" w:author="Luong, Anh" w:date="2014-11-05T05:52:00Z">
        <w:r>
          <w:t xml:space="preserve"> such as</w:t>
        </w:r>
      </w:ins>
      <w:ins w:id="314" w:author="Luong, Anh" w:date="2014-11-05T05:50:00Z">
        <w:r>
          <w:t xml:space="preserve"> </w:t>
        </w:r>
      </w:ins>
      <w:ins w:id="315" w:author="Luong, Anh" w:date="2014-11-05T05:49:00Z">
        <w:r>
          <w:t>free, developer, professional,</w:t>
        </w:r>
      </w:ins>
      <w:ins w:id="316" w:author="Luong, Anh" w:date="2014-11-05T05:50:00Z">
        <w:r>
          <w:t xml:space="preserve"> and </w:t>
        </w:r>
      </w:ins>
      <w:ins w:id="317" w:author="Luong, Anh" w:date="2014-11-05T05:52:00Z">
        <w:r>
          <w:t xml:space="preserve">enterprise. Free plan </w:t>
        </w:r>
      </w:ins>
      <w:ins w:id="318" w:author="Luong, Anh" w:date="2014-11-05T06:07:00Z">
        <w:r w:rsidR="00E2625A">
          <w:t xml:space="preserve">supports a maximum of </w:t>
        </w:r>
      </w:ins>
      <w:ins w:id="319" w:author="Luong, Anh" w:date="2014-11-05T05:52:00Z">
        <w:r>
          <w:t>3</w:t>
        </w:r>
      </w:ins>
      <w:ins w:id="320" w:author="Luong, Anh" w:date="2014-11-05T05:53:00Z">
        <w:r>
          <w:t>,</w:t>
        </w:r>
      </w:ins>
      <w:ins w:id="321" w:author="Luong, Anh" w:date="2014-11-05T05:52:00Z">
        <w:r>
          <w:t xml:space="preserve">000 requests per minute and </w:t>
        </w:r>
      </w:ins>
      <w:ins w:id="322" w:author="Luong, Anh" w:date="2014-11-05T05:53:00Z">
        <w:r>
          <w:t>4,000,000</w:t>
        </w:r>
      </w:ins>
      <w:ins w:id="323" w:author="Luong, Anh" w:date="2014-11-05T05:54:00Z">
        <w:r>
          <w:t xml:space="preserve"> requests per day</w:t>
        </w:r>
      </w:ins>
      <w:ins w:id="324" w:author="Luong, Anh" w:date="2014-11-05T05:53:00Z">
        <w:r>
          <w:t xml:space="preserve">, which is more than </w:t>
        </w:r>
      </w:ins>
      <w:ins w:id="325" w:author="Luong, Anh" w:date="2014-11-05T05:54:00Z">
        <w:r>
          <w:t>enough for our first prototype.</w:t>
        </w:r>
      </w:ins>
    </w:p>
    <w:p w:rsidR="00B82E7A" w:rsidRPr="008C5651" w:rsidRDefault="00B82E7A" w:rsidP="00B82E7A">
      <w:pPr>
        <w:pStyle w:val="text"/>
      </w:pPr>
    </w:p>
    <w:p w:rsidR="00B82E7A" w:rsidRDefault="00B82E7A" w:rsidP="00B82E7A">
      <w:pPr>
        <w:pStyle w:val="Heading4"/>
      </w:pPr>
      <w:bookmarkStart w:id="326" w:name="_Toc354617429"/>
      <w:r>
        <w:t>3.1.3</w:t>
      </w:r>
      <w:r>
        <w:tab/>
      </w:r>
      <w:bookmarkEnd w:id="326"/>
      <w:r>
        <w:t>Clothes Matching Service</w:t>
      </w:r>
    </w:p>
    <w:p w:rsidR="00B82E7A" w:rsidRDefault="00B82E7A" w:rsidP="00B82E7A">
      <w:pPr>
        <w:pStyle w:val="text"/>
      </w:pPr>
      <w:r>
        <w:t xml:space="preserve">This </w:t>
      </w:r>
      <w:del w:id="327" w:author="Luong, Anh" w:date="2014-11-05T08:13:00Z">
        <w:r w:rsidDel="00DC4A09">
          <w:delText xml:space="preserve">smart </w:delText>
        </w:r>
      </w:del>
      <w:r>
        <w:t xml:space="preserve">service </w:t>
      </w:r>
      <w:del w:id="328" w:author="Luong, Anh" w:date="2014-11-05T08:14:00Z">
        <w:r w:rsidDel="00DC4A09">
          <w:delText xml:space="preserve">is </w:delText>
        </w:r>
      </w:del>
      <w:ins w:id="329" w:author="Luong, Anh" w:date="2014-11-05T08:14:00Z">
        <w:r w:rsidR="00DC4A09">
          <w:t xml:space="preserve">utilizes </w:t>
        </w:r>
      </w:ins>
      <w:r>
        <w:t xml:space="preserve">our </w:t>
      </w:r>
      <w:del w:id="330" w:author="Luong, Anh" w:date="2014-11-05T08:13:00Z">
        <w:r w:rsidDel="00EE757A">
          <w:delText xml:space="preserve">proprietary </w:delText>
        </w:r>
      </w:del>
      <w:ins w:id="331" w:author="Luong, Anh" w:date="2014-11-05T08:13:00Z">
        <w:r w:rsidR="00EE757A">
          <w:t xml:space="preserve">own </w:t>
        </w:r>
      </w:ins>
      <w:r>
        <w:t xml:space="preserve">algorithm </w:t>
      </w:r>
      <w:ins w:id="332" w:author="Luong, Anh" w:date="2014-11-05T08:14:00Z">
        <w:r w:rsidR="00DC4A09">
          <w:t xml:space="preserve">and implementation </w:t>
        </w:r>
      </w:ins>
      <w:r>
        <w:t>to provide suggestions on which wardrobe users should put on based on the available items in their closets, the current weather information, and the occasion of the event, and gender.</w:t>
      </w:r>
    </w:p>
    <w:p w:rsidR="00B82E7A" w:rsidRDefault="00B82E7A" w:rsidP="00B82E7A">
      <w:pPr>
        <w:pStyle w:val="Heading5"/>
      </w:pPr>
      <w:r>
        <w:t>3.1.3.1</w:t>
      </w:r>
      <w:r>
        <w:tab/>
        <w:t>High-level design</w:t>
      </w:r>
    </w:p>
    <w:p w:rsidR="00B82E7A" w:rsidRDefault="00B82E7A" w:rsidP="00B82E7A">
      <w:pPr>
        <w:pStyle w:val="text"/>
      </w:pPr>
    </w:p>
    <w:p w:rsidR="00B82E7A" w:rsidRDefault="00B82E7A" w:rsidP="00B82E7A">
      <w:pPr>
        <w:pStyle w:val="text"/>
      </w:pPr>
      <w:r>
        <w:object w:dxaOrig="2964" w:dyaOrig="3684">
          <v:shape id="_x0000_i1032" type="#_x0000_t75" style="width:148.2pt;height:184.2pt" o:ole="">
            <v:imagedata r:id="rId41" o:title=""/>
          </v:shape>
          <o:OLEObject Type="Embed" ProgID="Visio.Drawing.11" ShapeID="_x0000_i1032" DrawAspect="Content" ObjectID="_1476688988" r:id="rId42"/>
        </w:object>
      </w:r>
    </w:p>
    <w:p w:rsidR="00B82E7A" w:rsidRDefault="00B82E7A" w:rsidP="00B82E7A">
      <w:pPr>
        <w:pStyle w:val="Heading8"/>
      </w:pPr>
      <w:r>
        <w:t>Figure 3.1: 5-step clothes matching algorithm.</w:t>
      </w:r>
    </w:p>
    <w:p w:rsidR="00B82E7A" w:rsidRDefault="00B82E7A" w:rsidP="00B82E7A">
      <w:pPr>
        <w:pStyle w:val="text"/>
      </w:pPr>
      <w:r>
        <w:lastRenderedPageBreak/>
        <w:t xml:space="preserve">There are five steps to create the list of suggested outfits. Each step is an essential part of the algorithm and must be executed in the same order described in Figure 3.1. The inputs to the algorithm are all of the factors mentioned above and the output is a list of outfit in descending order of score. Each outfit consists of a top, bottom, and an optional outer if the temperature is in a certain range. While the first two steps are used to obtain a valid set of items to select from, the last </w:t>
      </w:r>
      <w:ins w:id="333" w:author="Luong, Anh" w:date="2014-11-01T23:00:00Z">
        <w:r w:rsidR="00AD25D6">
          <w:t>three</w:t>
        </w:r>
      </w:ins>
      <w:del w:id="334" w:author="Luong, Anh" w:date="2014-11-01T23:00:00Z">
        <w:r w:rsidDel="00AD25D6">
          <w:delText>3</w:delText>
        </w:r>
      </w:del>
      <w:r>
        <w:t xml:space="preserve"> steps are used to score points for each outfit based on several factors. An overview of each step is given below. </w:t>
      </w:r>
    </w:p>
    <w:p w:rsidR="00B82E7A" w:rsidRDefault="00B82E7A" w:rsidP="00B82E7A">
      <w:pPr>
        <w:pStyle w:val="text"/>
      </w:pPr>
      <w:r>
        <w:t>Laundry Filter: eliminate dirty items out of the process.</w:t>
      </w:r>
    </w:p>
    <w:p w:rsidR="00B82E7A" w:rsidRDefault="00B82E7A" w:rsidP="00B82E7A">
      <w:pPr>
        <w:pStyle w:val="text"/>
      </w:pPr>
      <w:r>
        <w:t>Temperature Filter: eliminate items that do not cover the range of today’s maximum temperature and minimum temperature of the current location.</w:t>
      </w:r>
    </w:p>
    <w:p w:rsidR="00B82E7A" w:rsidRDefault="00B82E7A" w:rsidP="00B82E7A">
      <w:pPr>
        <w:pStyle w:val="text"/>
      </w:pPr>
      <w:r>
        <w:t>Occasion Matching: each item is given a score for the chosen occasion. For example, a short is graded low for the “Formal” occasion but it gets high score in the “</w:t>
      </w:r>
      <w:proofErr w:type="spellStart"/>
      <w:r>
        <w:t>Day_Out</w:t>
      </w:r>
      <w:proofErr w:type="spellEnd"/>
      <w:r>
        <w:t>” occasion.</w:t>
      </w:r>
    </w:p>
    <w:p w:rsidR="00B82E7A" w:rsidRDefault="00B82E7A" w:rsidP="00B82E7A">
      <w:pPr>
        <w:pStyle w:val="text"/>
      </w:pPr>
      <w:r>
        <w:t>Pair Matching: each combination of a top item with a bottom item (and optionally an outer) will be scored based on its category. This point is added together with the point of each item in the previous step to the outfit.</w:t>
      </w:r>
    </w:p>
    <w:p w:rsidR="00B82E7A" w:rsidRPr="000329EA" w:rsidRDefault="00B82E7A" w:rsidP="00B82E7A">
      <w:pPr>
        <w:pStyle w:val="text"/>
      </w:pPr>
      <w:r>
        <w:t>Color Matching: the color combination of the top, the bottom, and the outer of the outfit will be given a score. This is added to the points from the previous steps to produce the final score. The result is a list of outfits in the order of descending points.</w:t>
      </w:r>
    </w:p>
    <w:p w:rsidR="00B82E7A" w:rsidRDefault="00B82E7A" w:rsidP="00B82E7A">
      <w:pPr>
        <w:pStyle w:val="Heading5"/>
      </w:pPr>
      <w:r>
        <w:t>3.1.3.2</w:t>
      </w:r>
      <w:r>
        <w:tab/>
        <w:t>Low-level design:</w:t>
      </w:r>
    </w:p>
    <w:p w:rsidR="00B82E7A" w:rsidRPr="00B14A1A" w:rsidRDefault="00B82E7A" w:rsidP="00B82E7A">
      <w:pPr>
        <w:pStyle w:val="text"/>
      </w:pPr>
      <w:r>
        <w:t>A deeper discussion on the low-level design and implementation is provided for each of the five steps.</w:t>
      </w:r>
    </w:p>
    <w:p w:rsidR="00B82E7A" w:rsidRDefault="00B82E7A" w:rsidP="00B82E7A">
      <w:pPr>
        <w:pStyle w:val="Heading6"/>
      </w:pPr>
      <w:r>
        <w:lastRenderedPageBreak/>
        <w:t>3.1.3.2.1</w:t>
      </w:r>
      <w:r>
        <w:tab/>
        <w:t>Step 1 - Laundry Filter</w:t>
      </w:r>
    </w:p>
    <w:p w:rsidR="00B82E7A" w:rsidRPr="003860F5" w:rsidRDefault="00B82E7A" w:rsidP="00B82E7A">
      <w:pPr>
        <w:pStyle w:val="text"/>
      </w:pPr>
      <w:r>
        <w:t>This step is pretty simple, given that each item has a “dirty” attribute to specify an item is clean or dirty. The implementation is simply a query the database of clothes in the closet to obtain a list of clean items.</w:t>
      </w:r>
    </w:p>
    <w:p w:rsidR="00B82E7A" w:rsidRDefault="00B82E7A" w:rsidP="00B82E7A">
      <w:pPr>
        <w:pStyle w:val="Heading6"/>
      </w:pPr>
      <w:r>
        <w:t>3.1.3.2.2</w:t>
      </w:r>
      <w:r>
        <w:tab/>
        <w:t>Step 2 - Temperature Filter</w:t>
      </w:r>
    </w:p>
    <w:p w:rsidR="00B82E7A" w:rsidRDefault="00B82E7A" w:rsidP="00B82E7A">
      <w:pPr>
        <w:pStyle w:val="text"/>
        <w:rPr>
          <w:ins w:id="335" w:author="Luong, Anh" w:date="2014-11-02T21:14:00Z"/>
        </w:rPr>
      </w:pPr>
      <w:del w:id="336" w:author="Luong, Anh" w:date="2014-11-02T21:14:00Z">
        <w:r w:rsidDel="00C46163">
          <w:delText xml:space="preserve">Each item is assigned a range of temperature in which it can be worn. Among different attributes of an item, material and style are the two that we think the temperature could be based on. After some careful consideration, style was chosen over material because it was more relevant to temperature. The rationale of this choice is that if an item of a specific material is not warm enough, then another item of the same or different material can still be worn outside. With regards to style, once a particular style is chosen, it is more difficult to match with another style to keep warm. </w:delText>
        </w:r>
      </w:del>
      <w:ins w:id="337" w:author="Luong, Anh" w:date="2014-11-02T21:14:00Z">
        <w:r w:rsidR="00C46163" w:rsidRPr="00C46163">
          <w:t>This step eliminate</w:t>
        </w:r>
      </w:ins>
      <w:ins w:id="338" w:author="Luong, Anh" w:date="2014-11-03T12:17:00Z">
        <w:r w:rsidR="00B37B63">
          <w:t>s</w:t>
        </w:r>
      </w:ins>
      <w:ins w:id="339" w:author="Luong, Anh" w:date="2014-11-02T21:14:00Z">
        <w:r w:rsidR="00C46163" w:rsidRPr="00C46163">
          <w:t xml:space="preserve"> items that do not cover the range of today's temperature range. To </w:t>
        </w:r>
        <w:r w:rsidR="00B37B63">
          <w:t>implement this step, we assign</w:t>
        </w:r>
        <w:r w:rsidR="00C46163" w:rsidRPr="00C46163">
          <w:t xml:space="preserve"> each item a range of temperature in which it can be worn. The range needs to be chosen carefully to not </w:t>
        </w:r>
      </w:ins>
      <w:ins w:id="340" w:author="Luong, Anh" w:date="2014-11-03T12:19:00Z">
        <w:r w:rsidR="00B37B63">
          <w:t>exclude</w:t>
        </w:r>
      </w:ins>
      <w:ins w:id="341" w:author="Luong, Anh" w:date="2014-11-02T21:14:00Z">
        <w:r w:rsidR="00C46163" w:rsidRPr="00C46163">
          <w:t xml:space="preserve"> items that can be</w:t>
        </w:r>
        <w:r w:rsidR="00B37B63">
          <w:t xml:space="preserve"> layered together during</w:t>
        </w:r>
        <w:r w:rsidR="00C46163" w:rsidRPr="00C46163">
          <w:t xml:space="preserve"> low temperature. This explains the reason for the assignment of big temperature range for most items</w:t>
        </w:r>
      </w:ins>
      <w:ins w:id="342" w:author="Luong, Anh" w:date="2014-11-04T22:20:00Z">
        <w:r w:rsidR="00656623">
          <w:t xml:space="preserve"> (-999 to 999) to not filter them out</w:t>
        </w:r>
      </w:ins>
      <w:ins w:id="343" w:author="Luong, Anh" w:date="2014-11-02T21:14:00Z">
        <w:r w:rsidR="00C46163" w:rsidRPr="00C46163">
          <w:t>.</w:t>
        </w:r>
      </w:ins>
      <w:ins w:id="344" w:author="Luong, Anh" w:date="2014-11-04T22:21:00Z">
        <w:r w:rsidR="00656623">
          <w:t xml:space="preserve"> </w:t>
        </w:r>
      </w:ins>
      <w:ins w:id="345" w:author="Luong, Anh" w:date="2014-11-05T08:16:00Z">
        <w:r w:rsidR="00EB5F77">
          <w:t xml:space="preserve">The number 999 was chosen </w:t>
        </w:r>
      </w:ins>
      <w:ins w:id="346" w:author="Luong, Anh" w:date="2014-11-05T08:17:00Z">
        <w:r w:rsidR="00EB5F77">
          <w:t xml:space="preserve">for the sole purpose of presenting a </w:t>
        </w:r>
      </w:ins>
      <w:ins w:id="347" w:author="Luong, Anh" w:date="2014-11-05T08:16:00Z">
        <w:r w:rsidR="00EB5F77">
          <w:t>big number</w:t>
        </w:r>
      </w:ins>
      <w:ins w:id="348" w:author="Luong, Anh" w:date="2014-11-05T08:17:00Z">
        <w:r w:rsidR="00EB5F77">
          <w:t xml:space="preserve"> and there </w:t>
        </w:r>
      </w:ins>
      <w:ins w:id="349" w:author="Luong, Anh" w:date="2014-11-05T08:19:00Z">
        <w:r w:rsidR="00EB5F77">
          <w:t>wa</w:t>
        </w:r>
      </w:ins>
      <w:ins w:id="350" w:author="Luong, Anh" w:date="2014-11-05T08:17:00Z">
        <w:r w:rsidR="00EB5F77">
          <w:t xml:space="preserve">s no requirement or calculation in our algorithm that requires the exact value of this. As a result, </w:t>
        </w:r>
      </w:ins>
      <w:ins w:id="351" w:author="Luong, Anh" w:date="2014-11-04T22:22:00Z">
        <w:r w:rsidR="00656623">
          <w:t>a</w:t>
        </w:r>
      </w:ins>
      <w:ins w:id="352" w:author="Luong, Anh" w:date="2014-11-04T22:21:00Z">
        <w:r w:rsidR="00656623">
          <w:t xml:space="preserve">ny big number </w:t>
        </w:r>
      </w:ins>
      <w:ins w:id="353" w:author="Luong, Anh" w:date="2014-11-05T08:18:00Z">
        <w:r w:rsidR="00EB5F77">
          <w:t xml:space="preserve">that </w:t>
        </w:r>
      </w:ins>
      <w:ins w:id="354" w:author="Luong, Anh" w:date="2014-11-05T08:20:00Z">
        <w:r w:rsidR="00EB5F77">
          <w:t xml:space="preserve">is substantially higher the maximum and lower than the minimum of </w:t>
        </w:r>
      </w:ins>
      <w:ins w:id="355" w:author="Luong, Anh" w:date="2014-11-05T08:18:00Z">
        <w:r w:rsidR="00EB5F77">
          <w:t xml:space="preserve">the regular temperature range </w:t>
        </w:r>
      </w:ins>
      <w:ins w:id="356" w:author="Luong, Anh" w:date="2014-11-04T22:21:00Z">
        <w:r w:rsidR="00656623">
          <w:t xml:space="preserve">can certainly be </w:t>
        </w:r>
      </w:ins>
      <w:ins w:id="357" w:author="Luong, Anh" w:date="2014-11-04T22:22:00Z">
        <w:r w:rsidR="00656623">
          <w:t xml:space="preserve">used in lieu of </w:t>
        </w:r>
      </w:ins>
      <w:ins w:id="358" w:author="Luong, Anh" w:date="2014-11-04T22:21:00Z">
        <w:r w:rsidR="00656623">
          <w:t>999</w:t>
        </w:r>
      </w:ins>
      <w:ins w:id="359" w:author="Luong, Anh" w:date="2014-11-04T22:22:00Z">
        <w:r w:rsidR="0058101B">
          <w:t xml:space="preserve"> in this step</w:t>
        </w:r>
        <w:r w:rsidR="00656623">
          <w:t>.</w:t>
        </w:r>
      </w:ins>
      <w:ins w:id="360" w:author="Luong, Anh" w:date="2014-11-04T22:21:00Z">
        <w:r w:rsidR="00656623">
          <w:t xml:space="preserve"> </w:t>
        </w:r>
      </w:ins>
    </w:p>
    <w:p w:rsidR="00C46163" w:rsidRDefault="00EB5F77" w:rsidP="00B82E7A">
      <w:pPr>
        <w:pStyle w:val="text"/>
      </w:pPr>
      <w:ins w:id="361" w:author="Luong, Anh" w:date="2014-11-05T08:21:00Z">
        <w:r>
          <w:t xml:space="preserve">We </w:t>
        </w:r>
      </w:ins>
      <w:ins w:id="362" w:author="Luong, Anh" w:date="2014-11-05T08:22:00Z">
        <w:r>
          <w:t xml:space="preserve">could not </w:t>
        </w:r>
      </w:ins>
      <w:ins w:id="363" w:author="Luong, Anh" w:date="2014-11-05T08:21:00Z">
        <w:r>
          <w:t xml:space="preserve">exhaustedly assign </w:t>
        </w:r>
      </w:ins>
      <w:ins w:id="364" w:author="Luong, Anh" w:date="2014-11-04T11:41:00Z">
        <w:r w:rsidR="00B41EB4">
          <w:t xml:space="preserve">temperature </w:t>
        </w:r>
      </w:ins>
      <w:ins w:id="365" w:author="Luong, Anh" w:date="2014-11-04T11:40:00Z">
        <w:r w:rsidR="00B41EB4">
          <w:t xml:space="preserve">range for each </w:t>
        </w:r>
      </w:ins>
      <w:ins w:id="366" w:author="Luong, Anh" w:date="2014-11-04T11:41:00Z">
        <w:r w:rsidR="00B41EB4">
          <w:t xml:space="preserve">single </w:t>
        </w:r>
      </w:ins>
      <w:ins w:id="367" w:author="Luong, Anh" w:date="2014-11-04T11:40:00Z">
        <w:r w:rsidR="00B41EB4">
          <w:t>item</w:t>
        </w:r>
      </w:ins>
      <w:ins w:id="368" w:author="Luong, Anh" w:date="2014-11-04T11:42:00Z">
        <w:r w:rsidR="00B41EB4">
          <w:t xml:space="preserve"> </w:t>
        </w:r>
      </w:ins>
      <w:ins w:id="369" w:author="Luong, Anh" w:date="2014-11-05T08:21:00Z">
        <w:r>
          <w:t>existed</w:t>
        </w:r>
      </w:ins>
      <w:ins w:id="370" w:author="Luong, Anh" w:date="2014-11-04T22:20:00Z">
        <w:r w:rsidR="00656623">
          <w:t>;</w:t>
        </w:r>
      </w:ins>
      <w:ins w:id="371" w:author="Luong, Anh" w:date="2014-11-04T11:40:00Z">
        <w:r w:rsidR="00B41EB4">
          <w:t xml:space="preserve"> hence we </w:t>
        </w:r>
      </w:ins>
      <w:ins w:id="372" w:author="Luong, Anh" w:date="2014-11-04T11:42:00Z">
        <w:r w:rsidR="00B41EB4">
          <w:t>classified them into different groups, each with the same range</w:t>
        </w:r>
      </w:ins>
      <w:ins w:id="373" w:author="Luong, Anh" w:date="2014-11-02T21:14:00Z">
        <w:r w:rsidR="00C46163" w:rsidRPr="00C46163">
          <w:t xml:space="preserve">. </w:t>
        </w:r>
      </w:ins>
      <w:ins w:id="374" w:author="Luong, Anh" w:date="2014-11-04T11:43:00Z">
        <w:r w:rsidR="00B41EB4">
          <w:t xml:space="preserve">Attributes of each </w:t>
        </w:r>
      </w:ins>
      <w:ins w:id="375" w:author="Luong, Anh" w:date="2014-11-03T12:23:00Z">
        <w:r w:rsidR="00B37B63">
          <w:t>item</w:t>
        </w:r>
      </w:ins>
      <w:ins w:id="376" w:author="Luong, Anh" w:date="2014-11-04T11:43:00Z">
        <w:r w:rsidR="00B41EB4">
          <w:t xml:space="preserve"> were good candidates </w:t>
        </w:r>
      </w:ins>
      <w:ins w:id="377" w:author="Luong, Anh" w:date="2014-11-05T08:22:00Z">
        <w:r>
          <w:t xml:space="preserve">for classification </w:t>
        </w:r>
      </w:ins>
      <w:ins w:id="378" w:author="Luong, Anh" w:date="2014-11-04T11:43:00Z">
        <w:r w:rsidR="00B41EB4">
          <w:t xml:space="preserve">because they </w:t>
        </w:r>
      </w:ins>
      <w:ins w:id="379" w:author="Luong, Anh" w:date="2014-11-03T12:23:00Z">
        <w:r w:rsidR="00B37B63">
          <w:t xml:space="preserve">already </w:t>
        </w:r>
      </w:ins>
      <w:ins w:id="380" w:author="Luong, Anh" w:date="2014-11-03T12:24:00Z">
        <w:r w:rsidR="00B37B63">
          <w:t xml:space="preserve">grouped items into small sets with something in common. The next task </w:t>
        </w:r>
      </w:ins>
      <w:ins w:id="381" w:author="Luong, Anh" w:date="2014-11-05T08:23:00Z">
        <w:r>
          <w:t xml:space="preserve">was </w:t>
        </w:r>
      </w:ins>
      <w:ins w:id="382" w:author="Luong, Anh" w:date="2014-11-03T12:24:00Z">
        <w:r w:rsidR="00B37B63">
          <w:t xml:space="preserve">selecting </w:t>
        </w:r>
      </w:ins>
      <w:ins w:id="383" w:author="Luong, Anh" w:date="2014-11-03T12:26:00Z">
        <w:r w:rsidR="00B37B63">
          <w:t xml:space="preserve">the </w:t>
        </w:r>
      </w:ins>
      <w:ins w:id="384" w:author="Luong, Anh" w:date="2014-11-03T12:24:00Z">
        <w:r w:rsidR="00B37B63">
          <w:t>attribute</w:t>
        </w:r>
      </w:ins>
      <w:ins w:id="385" w:author="Luong, Anh" w:date="2014-11-03T12:26:00Z">
        <w:r w:rsidR="00B37B63">
          <w:t xml:space="preserve"> that </w:t>
        </w:r>
      </w:ins>
      <w:ins w:id="386" w:author="Luong, Anh" w:date="2014-11-05T08:23:00Z">
        <w:r>
          <w:t xml:space="preserve">is </w:t>
        </w:r>
      </w:ins>
      <w:ins w:id="387" w:author="Luong, Anh" w:date="2014-11-03T12:27:00Z">
        <w:r w:rsidR="00B37B63">
          <w:t xml:space="preserve">most correlated to </w:t>
        </w:r>
        <w:r w:rsidR="007B18AA">
          <w:t xml:space="preserve">the temperature range an item. This attribute </w:t>
        </w:r>
      </w:ins>
      <w:ins w:id="388" w:author="Luong, Anh" w:date="2014-11-05T08:23:00Z">
        <w:r w:rsidR="0060424D">
          <w:t xml:space="preserve">must not </w:t>
        </w:r>
      </w:ins>
      <w:ins w:id="389" w:author="Luong, Anh" w:date="2014-11-03T12:27:00Z">
        <w:r w:rsidR="007B18AA">
          <w:t>be</w:t>
        </w:r>
      </w:ins>
      <w:ins w:id="390" w:author="Luong, Anh" w:date="2014-11-02T21:14:00Z">
        <w:r w:rsidR="00C46163" w:rsidRPr="00C46163">
          <w:t xml:space="preserve"> too common to avoid grouping too many items to the same range but not too specific to avoid create a humongous look-up table. Material and style were the finalists of our </w:t>
        </w:r>
      </w:ins>
      <w:ins w:id="391" w:author="Luong, Anh" w:date="2014-11-05T08:24:00Z">
        <w:r w:rsidR="00105A8C">
          <w:t xml:space="preserve">attribute </w:t>
        </w:r>
      </w:ins>
      <w:ins w:id="392" w:author="Luong, Anh" w:date="2014-11-02T21:14:00Z">
        <w:r w:rsidR="00C46163" w:rsidRPr="00C46163">
          <w:t>selection</w:t>
        </w:r>
      </w:ins>
      <w:ins w:id="393" w:author="Luong, Anh" w:date="2014-11-03T12:28:00Z">
        <w:r w:rsidR="007B18AA">
          <w:t xml:space="preserve"> process</w:t>
        </w:r>
      </w:ins>
      <w:ins w:id="394" w:author="Luong, Anh" w:date="2014-11-02T21:14:00Z">
        <w:r w:rsidR="00C46163" w:rsidRPr="00C46163">
          <w:t xml:space="preserve">.  Style was chosen over material because of </w:t>
        </w:r>
      </w:ins>
      <w:ins w:id="395" w:author="Luong, Anh" w:date="2014-11-03T12:28:00Z">
        <w:r w:rsidR="007B18AA">
          <w:t xml:space="preserve">two </w:t>
        </w:r>
      </w:ins>
      <w:ins w:id="396" w:author="Luong, Anh" w:date="2014-11-02T21:14:00Z">
        <w:r w:rsidR="00C46163" w:rsidRPr="00C46163">
          <w:t xml:space="preserve">reasons. First, most of items </w:t>
        </w:r>
      </w:ins>
      <w:ins w:id="397" w:author="Luong, Anh" w:date="2014-11-05T08:24:00Z">
        <w:r w:rsidR="00105A8C" w:rsidRPr="00C46163">
          <w:t>have</w:t>
        </w:r>
      </w:ins>
      <w:ins w:id="398" w:author="Luong, Anh" w:date="2014-11-02T21:14:00Z">
        <w:r w:rsidR="00C46163" w:rsidRPr="00C46163">
          <w:t xml:space="preserve"> a mix of fabric materials and therefore it is difficult to indicate what range an item should cover on material basis. </w:t>
        </w:r>
      </w:ins>
      <w:ins w:id="399" w:author="Luong, Anh" w:date="2014-11-03T12:28:00Z">
        <w:r w:rsidR="007B18AA">
          <w:t>Second</w:t>
        </w:r>
      </w:ins>
      <w:ins w:id="400" w:author="Luong, Anh" w:date="2014-11-02T21:14:00Z">
        <w:r w:rsidR="00C46163" w:rsidRPr="00C46163">
          <w:t xml:space="preserve">, we often layer up as long as all the items </w:t>
        </w:r>
        <w:r w:rsidR="00C46163" w:rsidRPr="00C46163">
          <w:lastRenderedPageBreak/>
          <w:t xml:space="preserve">look good together </w:t>
        </w:r>
      </w:ins>
      <w:ins w:id="401" w:author="Luong, Anh" w:date="2014-11-05T08:25:00Z">
        <w:r w:rsidR="00105A8C">
          <w:t xml:space="preserve">in style </w:t>
        </w:r>
      </w:ins>
      <w:ins w:id="402" w:author="Luong, Anh" w:date="2014-11-02T21:14:00Z">
        <w:r w:rsidR="00C46163" w:rsidRPr="00C46163">
          <w:t>and this makes style a bigger factor to temperature than material.</w:t>
        </w:r>
      </w:ins>
    </w:p>
    <w:p w:rsidR="00B82E7A" w:rsidRDefault="00B82E7A" w:rsidP="00B82E7A">
      <w:pPr>
        <w:pStyle w:val="text"/>
        <w:rPr>
          <w:ins w:id="403" w:author="Luong, Anh" w:date="2014-11-03T12:55:00Z"/>
        </w:rPr>
      </w:pPr>
      <w:r>
        <w:t xml:space="preserve">The look-up Table 3.2 </w:t>
      </w:r>
      <w:del w:id="404" w:author="Luong, Anh" w:date="2014-11-02T21:22:00Z">
        <w:r w:rsidDel="0023321B">
          <w:delText xml:space="preserve">below </w:delText>
        </w:r>
      </w:del>
      <w:r>
        <w:t>is used to define the range of each style per gender.</w:t>
      </w:r>
    </w:p>
    <w:p w:rsidR="00667CF1" w:rsidRDefault="00667CF1" w:rsidP="00B82E7A">
      <w:pPr>
        <w:pStyle w:val="text"/>
      </w:pPr>
    </w:p>
    <w:p w:rsidR="00B82E7A" w:rsidRDefault="00B82E7A" w:rsidP="00B82E7A">
      <w:pPr>
        <w:pStyle w:val="text"/>
      </w:pPr>
    </w:p>
    <w:tbl>
      <w:tblPr>
        <w:tblW w:w="5093" w:type="dxa"/>
        <w:tblInd w:w="93" w:type="dxa"/>
        <w:tblLook w:val="04A0" w:firstRow="1" w:lastRow="0" w:firstColumn="1" w:lastColumn="0" w:noHBand="0" w:noVBand="1"/>
      </w:tblPr>
      <w:tblGrid>
        <w:gridCol w:w="2993"/>
        <w:gridCol w:w="1040"/>
        <w:gridCol w:w="1060"/>
      </w:tblGrid>
      <w:tr w:rsidR="00B82E7A" w:rsidRPr="00820ABB" w:rsidTr="00032C97">
        <w:trPr>
          <w:trHeight w:val="375"/>
        </w:trPr>
        <w:tc>
          <w:tcPr>
            <w:tcW w:w="2993"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B82E7A" w:rsidRPr="00820ABB" w:rsidRDefault="00B82E7A" w:rsidP="00032C97">
            <w:pPr>
              <w:overflowPunct/>
              <w:autoSpaceDE/>
              <w:autoSpaceDN/>
              <w:adjustRightInd/>
              <w:textAlignment w:val="auto"/>
              <w:rPr>
                <w:rFonts w:ascii="Calibri" w:hAnsi="Calibri" w:cs="Calibri"/>
                <w:b/>
                <w:bCs/>
                <w:sz w:val="28"/>
                <w:szCs w:val="28"/>
                <w:lang w:eastAsia="zh-CN"/>
              </w:rPr>
            </w:pPr>
            <w:r w:rsidRPr="00820ABB">
              <w:rPr>
                <w:rFonts w:ascii="Calibri" w:hAnsi="Calibri" w:cs="Calibri"/>
                <w:b/>
                <w:bCs/>
                <w:sz w:val="28"/>
                <w:szCs w:val="28"/>
                <w:lang w:eastAsia="zh-CN"/>
              </w:rPr>
              <w:t>Style - Men</w:t>
            </w:r>
          </w:p>
        </w:tc>
        <w:tc>
          <w:tcPr>
            <w:tcW w:w="1040" w:type="dxa"/>
            <w:tcBorders>
              <w:top w:val="single" w:sz="4" w:space="0" w:color="auto"/>
              <w:left w:val="nil"/>
              <w:bottom w:val="single" w:sz="4" w:space="0" w:color="auto"/>
              <w:right w:val="single" w:sz="4" w:space="0" w:color="auto"/>
            </w:tcBorders>
            <w:shd w:val="clear" w:color="auto" w:fill="00B0F0"/>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Temp Min</w:t>
            </w:r>
          </w:p>
        </w:tc>
        <w:tc>
          <w:tcPr>
            <w:tcW w:w="1060" w:type="dxa"/>
            <w:tcBorders>
              <w:top w:val="single" w:sz="4" w:space="0" w:color="auto"/>
              <w:left w:val="nil"/>
              <w:bottom w:val="single" w:sz="4" w:space="0" w:color="auto"/>
              <w:right w:val="single" w:sz="4" w:space="0" w:color="auto"/>
            </w:tcBorders>
            <w:shd w:val="clear" w:color="auto" w:fill="00B0F0"/>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Temp Max</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Pants</w:t>
            </w:r>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Jeans</w:t>
            </w:r>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Shorts</w:t>
            </w:r>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Dress_Shirt</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Casual_Button_Down_Shirt</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Polo</w:t>
            </w:r>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T_Shirt_Short_Sleeve</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T_Shirt_Long_Sleeve</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Sweater_And_Sweatshirt</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Coat_And_Jacket_Light</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75</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Coat_And_Jacket_Heavy</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r>
      <w:tr w:rsidR="00B82E7A" w:rsidRPr="00820ABB" w:rsidTr="00032C97">
        <w:trPr>
          <w:trHeight w:val="375"/>
        </w:trPr>
        <w:tc>
          <w:tcPr>
            <w:tcW w:w="2993" w:type="dxa"/>
            <w:tcBorders>
              <w:top w:val="nil"/>
              <w:left w:val="single" w:sz="4" w:space="0" w:color="auto"/>
              <w:bottom w:val="single" w:sz="4" w:space="0" w:color="auto"/>
              <w:right w:val="single" w:sz="4" w:space="0" w:color="auto"/>
            </w:tcBorders>
            <w:shd w:val="clear" w:color="auto" w:fill="00B0F0"/>
            <w:noWrap/>
            <w:vAlign w:val="bottom"/>
            <w:hideMark/>
          </w:tcPr>
          <w:p w:rsidR="00B82E7A" w:rsidRPr="00820ABB" w:rsidRDefault="00B82E7A" w:rsidP="00032C97">
            <w:pPr>
              <w:overflowPunct/>
              <w:autoSpaceDE/>
              <w:autoSpaceDN/>
              <w:adjustRightInd/>
              <w:textAlignment w:val="auto"/>
              <w:rPr>
                <w:rFonts w:ascii="Calibri" w:hAnsi="Calibri" w:cs="Calibri"/>
                <w:b/>
                <w:bCs/>
                <w:sz w:val="28"/>
                <w:szCs w:val="28"/>
                <w:lang w:eastAsia="zh-CN"/>
              </w:rPr>
            </w:pPr>
            <w:r w:rsidRPr="00820ABB">
              <w:rPr>
                <w:rFonts w:ascii="Calibri" w:hAnsi="Calibri" w:cs="Calibri"/>
                <w:b/>
                <w:bCs/>
                <w:sz w:val="28"/>
                <w:szCs w:val="28"/>
                <w:lang w:eastAsia="zh-CN"/>
              </w:rPr>
              <w:t>Style - Women</w:t>
            </w:r>
          </w:p>
        </w:tc>
        <w:tc>
          <w:tcPr>
            <w:tcW w:w="1040" w:type="dxa"/>
            <w:tcBorders>
              <w:top w:val="nil"/>
              <w:left w:val="nil"/>
              <w:bottom w:val="single" w:sz="4" w:space="0" w:color="auto"/>
              <w:right w:val="single" w:sz="4" w:space="0" w:color="auto"/>
            </w:tcBorders>
            <w:shd w:val="clear" w:color="auto" w:fill="00B0F0"/>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Temp Min</w:t>
            </w:r>
          </w:p>
        </w:tc>
        <w:tc>
          <w:tcPr>
            <w:tcW w:w="1060" w:type="dxa"/>
            <w:tcBorders>
              <w:top w:val="nil"/>
              <w:left w:val="nil"/>
              <w:bottom w:val="single" w:sz="4" w:space="0" w:color="auto"/>
              <w:right w:val="single" w:sz="4" w:space="0" w:color="auto"/>
            </w:tcBorders>
            <w:shd w:val="clear" w:color="auto" w:fill="00B0F0"/>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Temp Max</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Pants</w:t>
            </w:r>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Jeans</w:t>
            </w:r>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Legging_Skinny</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Shorts</w:t>
            </w:r>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Skirts</w:t>
            </w:r>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Collared_And_Button_Down</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Blouse_Short_Sleeve</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Blouse_Long_Sleeve</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Blouse_Sleeveless</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T_Shirt_Long_Sleeve</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T_Shirt_Short_Sleeve</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Tank_Camisoles</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Party_Top</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Tunic</w:t>
            </w:r>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Pull_Over</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Cardigan</w:t>
            </w:r>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lastRenderedPageBreak/>
              <w:t>Sweater_And_Sweatshirt</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Vest</w:t>
            </w:r>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Coat_And_Jacket_Light</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75</w:t>
            </w:r>
          </w:p>
        </w:tc>
      </w:tr>
      <w:tr w:rsidR="00B82E7A" w:rsidRPr="00820ABB" w:rsidTr="00032C97">
        <w:trPr>
          <w:trHeight w:val="300"/>
        </w:trPr>
        <w:tc>
          <w:tcPr>
            <w:tcW w:w="2993"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Coat_And_Jacket_Heavy</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-999</w:t>
            </w:r>
          </w:p>
        </w:tc>
        <w:tc>
          <w:tcPr>
            <w:tcW w:w="1060"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r>
    </w:tbl>
    <w:p w:rsidR="00B82E7A" w:rsidRDefault="00B82E7A" w:rsidP="00B82E7A">
      <w:pPr>
        <w:pStyle w:val="Heading8"/>
      </w:pPr>
      <w:proofErr w:type="gramStart"/>
      <w:r>
        <w:t>Table 3.2:</w:t>
      </w:r>
      <w:r>
        <w:tab/>
        <w:t>Temperature range per Style.</w:t>
      </w:r>
      <w:proofErr w:type="gramEnd"/>
    </w:p>
    <w:p w:rsidR="00B82E7A" w:rsidRDefault="00B82E7A" w:rsidP="00B82E7A">
      <w:pPr>
        <w:pStyle w:val="text"/>
      </w:pPr>
      <w:r>
        <w:t xml:space="preserve">Summary of </w:t>
      </w:r>
      <w:del w:id="405" w:author="Luong, Anh" w:date="2014-11-01T23:02:00Z">
        <w:r w:rsidDel="00331AF9">
          <w:delText>s</w:delText>
        </w:r>
      </w:del>
      <w:ins w:id="406" w:author="Luong, Anh" w:date="2014-11-01T23:02:00Z">
        <w:r w:rsidR="00331AF9">
          <w:t>S</w:t>
        </w:r>
      </w:ins>
      <w:r>
        <w:t>tep 1 and 2: based on the current maximum and minimum temperature, we made two queries the database of wardrobes to obtain the two separate lists of clean items in our closet, one for top and one for bottom.</w:t>
      </w:r>
      <w:ins w:id="407" w:author="Luong, Anh" w:date="2014-11-04T21:46:00Z">
        <w:r w:rsidR="0041346C">
          <w:t xml:space="preserve"> Two lists were maintained at this step because the top and bottom items </w:t>
        </w:r>
      </w:ins>
      <w:ins w:id="408" w:author="Luong, Anh" w:date="2014-11-04T21:47:00Z">
        <w:r w:rsidR="00E65445">
          <w:t xml:space="preserve">were </w:t>
        </w:r>
      </w:ins>
      <w:ins w:id="409" w:author="Luong, Anh" w:date="2014-11-04T21:46:00Z">
        <w:r w:rsidR="0041346C">
          <w:t>not paired to create a full outfit yet.</w:t>
        </w:r>
      </w:ins>
    </w:p>
    <w:p w:rsidR="00B82E7A" w:rsidRDefault="00B82E7A" w:rsidP="00B82E7A">
      <w:pPr>
        <w:pStyle w:val="Heading6"/>
      </w:pPr>
      <w:r>
        <w:t>3.1.3.2.3</w:t>
      </w:r>
      <w:r>
        <w:tab/>
        <w:t>Step 3 - Occasion Matching</w:t>
      </w:r>
    </w:p>
    <w:p w:rsidR="00B82E7A" w:rsidRDefault="00B82E7A" w:rsidP="00B82E7A">
      <w:pPr>
        <w:pStyle w:val="text"/>
      </w:pPr>
      <w:r>
        <w:t>Each item is given different point based on gender, category, style, and occasion. This step has higher weight than pairing and color matching steps because occasion matching is more important to the final outfit in our opinions.</w:t>
      </w:r>
    </w:p>
    <w:p w:rsidR="00B82E7A" w:rsidRDefault="00B82E7A" w:rsidP="00B82E7A">
      <w:pPr>
        <w:pStyle w:val="text"/>
      </w:pPr>
      <w:r>
        <w:t xml:space="preserve">In this step, the list of items outputted from the above steps is processed together with the selected occasion by the methods of the </w:t>
      </w:r>
      <w:proofErr w:type="spellStart"/>
      <w:r>
        <w:t>OccasionMatching</w:t>
      </w:r>
      <w:proofErr w:type="spellEnd"/>
      <w:r>
        <w:t xml:space="preserve"> object, and the result is two lists of items with score, one for top and one for bottom.</w:t>
      </w:r>
    </w:p>
    <w:p w:rsidR="00B82E7A" w:rsidRDefault="00B82E7A" w:rsidP="00B82E7A">
      <w:pPr>
        <w:pStyle w:val="text"/>
      </w:pPr>
      <w:r>
        <w:t xml:space="preserve">Table 3.2 and Table 3.3 show the score tables of Occasion Matching of male and female, respectively. </w:t>
      </w:r>
    </w:p>
    <w:p w:rsidR="00B82E7A" w:rsidRDefault="00B82E7A" w:rsidP="00B82E7A">
      <w:pPr>
        <w:pStyle w:val="text"/>
      </w:pPr>
    </w:p>
    <w:tbl>
      <w:tblPr>
        <w:tblW w:w="10012" w:type="dxa"/>
        <w:tblInd w:w="93" w:type="dxa"/>
        <w:tblLook w:val="04A0" w:firstRow="1" w:lastRow="0" w:firstColumn="1" w:lastColumn="0" w:noHBand="0" w:noVBand="1"/>
      </w:tblPr>
      <w:tblGrid>
        <w:gridCol w:w="1108"/>
        <w:gridCol w:w="2919"/>
        <w:gridCol w:w="923"/>
        <w:gridCol w:w="1694"/>
        <w:gridCol w:w="864"/>
        <w:gridCol w:w="1151"/>
        <w:gridCol w:w="1353"/>
      </w:tblGrid>
      <w:tr w:rsidR="00B82E7A" w:rsidRPr="00820ABB" w:rsidTr="00032C97">
        <w:trPr>
          <w:trHeight w:val="420"/>
        </w:trPr>
        <w:tc>
          <w:tcPr>
            <w:tcW w:w="110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 </w:t>
            </w:r>
          </w:p>
        </w:tc>
        <w:tc>
          <w:tcPr>
            <w:tcW w:w="2919" w:type="dxa"/>
            <w:tcBorders>
              <w:top w:val="single" w:sz="4" w:space="0" w:color="auto"/>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 </w:t>
            </w:r>
          </w:p>
        </w:tc>
        <w:tc>
          <w:tcPr>
            <w:tcW w:w="5985" w:type="dxa"/>
            <w:gridSpan w:val="5"/>
            <w:tcBorders>
              <w:top w:val="single" w:sz="4" w:space="0" w:color="auto"/>
              <w:left w:val="nil"/>
              <w:bottom w:val="single" w:sz="4" w:space="0" w:color="auto"/>
              <w:right w:val="single" w:sz="4" w:space="0" w:color="auto"/>
            </w:tcBorders>
            <w:shd w:val="clear" w:color="000000" w:fill="DAEEF3"/>
            <w:noWrap/>
            <w:vAlign w:val="bottom"/>
            <w:hideMark/>
          </w:tcPr>
          <w:p w:rsidR="00B82E7A" w:rsidRPr="00820ABB" w:rsidRDefault="00B82E7A" w:rsidP="00032C97">
            <w:pPr>
              <w:overflowPunct/>
              <w:autoSpaceDE/>
              <w:autoSpaceDN/>
              <w:adjustRightInd/>
              <w:jc w:val="center"/>
              <w:textAlignment w:val="auto"/>
              <w:rPr>
                <w:rFonts w:ascii="Calibri" w:hAnsi="Calibri" w:cs="Calibri"/>
                <w:sz w:val="32"/>
                <w:szCs w:val="32"/>
                <w:lang w:eastAsia="zh-CN"/>
              </w:rPr>
            </w:pPr>
            <w:r w:rsidRPr="00820ABB">
              <w:rPr>
                <w:rFonts w:ascii="Calibri" w:hAnsi="Calibri" w:cs="Calibri"/>
                <w:sz w:val="32"/>
                <w:szCs w:val="32"/>
                <w:lang w:eastAsia="zh-CN"/>
              </w:rPr>
              <w:t>Point</w:t>
            </w:r>
          </w:p>
        </w:tc>
      </w:tr>
      <w:tr w:rsidR="00B82E7A" w:rsidRPr="00820ABB" w:rsidTr="00032C97">
        <w:trPr>
          <w:trHeight w:val="315"/>
        </w:trPr>
        <w:tc>
          <w:tcPr>
            <w:tcW w:w="1108" w:type="dxa"/>
            <w:tcBorders>
              <w:top w:val="nil"/>
              <w:left w:val="single" w:sz="4" w:space="0" w:color="auto"/>
              <w:bottom w:val="single" w:sz="4" w:space="0" w:color="auto"/>
              <w:right w:val="single" w:sz="4" w:space="0" w:color="auto"/>
            </w:tcBorders>
            <w:shd w:val="clear" w:color="auto" w:fill="00B0F0"/>
            <w:noWrap/>
            <w:vAlign w:val="bottom"/>
            <w:hideMark/>
          </w:tcPr>
          <w:p w:rsidR="00B82E7A" w:rsidRPr="00820ABB" w:rsidRDefault="00B82E7A" w:rsidP="00032C97">
            <w:pPr>
              <w:overflowPunct/>
              <w:autoSpaceDE/>
              <w:autoSpaceDN/>
              <w:adjustRightInd/>
              <w:textAlignment w:val="auto"/>
              <w:rPr>
                <w:rFonts w:ascii="Calibri" w:hAnsi="Calibri" w:cs="Calibri"/>
                <w:b/>
                <w:bCs/>
                <w:szCs w:val="24"/>
                <w:lang w:eastAsia="zh-CN"/>
              </w:rPr>
            </w:pPr>
            <w:r w:rsidRPr="00820ABB">
              <w:rPr>
                <w:rFonts w:ascii="Calibri" w:hAnsi="Calibri" w:cs="Calibri"/>
                <w:b/>
                <w:bCs/>
                <w:szCs w:val="24"/>
                <w:lang w:eastAsia="zh-CN"/>
              </w:rPr>
              <w:t>Category</w:t>
            </w:r>
          </w:p>
        </w:tc>
        <w:tc>
          <w:tcPr>
            <w:tcW w:w="2919" w:type="dxa"/>
            <w:tcBorders>
              <w:top w:val="nil"/>
              <w:left w:val="nil"/>
              <w:bottom w:val="single" w:sz="4" w:space="0" w:color="auto"/>
              <w:right w:val="single" w:sz="4" w:space="0" w:color="auto"/>
            </w:tcBorders>
            <w:shd w:val="clear" w:color="auto" w:fill="00B0F0"/>
            <w:noWrap/>
            <w:vAlign w:val="bottom"/>
            <w:hideMark/>
          </w:tcPr>
          <w:p w:rsidR="00B82E7A" w:rsidRPr="00820ABB" w:rsidRDefault="00B82E7A" w:rsidP="00032C97">
            <w:pPr>
              <w:overflowPunct/>
              <w:autoSpaceDE/>
              <w:autoSpaceDN/>
              <w:adjustRightInd/>
              <w:textAlignment w:val="auto"/>
              <w:rPr>
                <w:rFonts w:ascii="Calibri" w:hAnsi="Calibri" w:cs="Calibri"/>
                <w:b/>
                <w:bCs/>
                <w:szCs w:val="24"/>
                <w:lang w:eastAsia="zh-CN"/>
              </w:rPr>
            </w:pPr>
            <w:r w:rsidRPr="00820ABB">
              <w:rPr>
                <w:rFonts w:ascii="Calibri" w:hAnsi="Calibri" w:cs="Calibri"/>
                <w:b/>
                <w:bCs/>
                <w:szCs w:val="24"/>
                <w:lang w:eastAsia="zh-CN"/>
              </w:rPr>
              <w:t>Style</w:t>
            </w:r>
          </w:p>
        </w:tc>
        <w:tc>
          <w:tcPr>
            <w:tcW w:w="923" w:type="dxa"/>
            <w:tcBorders>
              <w:top w:val="nil"/>
              <w:left w:val="nil"/>
              <w:bottom w:val="single" w:sz="4" w:space="0" w:color="auto"/>
              <w:right w:val="single" w:sz="4" w:space="0" w:color="auto"/>
            </w:tcBorders>
            <w:shd w:val="clear" w:color="auto" w:fill="00B0F0"/>
            <w:noWrap/>
            <w:vAlign w:val="bottom"/>
            <w:hideMark/>
          </w:tcPr>
          <w:p w:rsidR="00B82E7A" w:rsidRPr="00820ABB" w:rsidRDefault="00B82E7A" w:rsidP="00032C97">
            <w:pPr>
              <w:overflowPunct/>
              <w:autoSpaceDE/>
              <w:autoSpaceDN/>
              <w:adjustRightInd/>
              <w:textAlignment w:val="auto"/>
              <w:rPr>
                <w:rFonts w:ascii="Calibri" w:hAnsi="Calibri" w:cs="Calibri"/>
                <w:b/>
                <w:bCs/>
                <w:szCs w:val="24"/>
                <w:lang w:eastAsia="zh-CN"/>
              </w:rPr>
            </w:pPr>
            <w:r w:rsidRPr="00820ABB">
              <w:rPr>
                <w:rFonts w:ascii="Calibri" w:hAnsi="Calibri" w:cs="Calibri"/>
                <w:b/>
                <w:bCs/>
                <w:szCs w:val="24"/>
                <w:lang w:eastAsia="zh-CN"/>
              </w:rPr>
              <w:t>Formal</w:t>
            </w:r>
          </w:p>
        </w:tc>
        <w:tc>
          <w:tcPr>
            <w:tcW w:w="1694" w:type="dxa"/>
            <w:tcBorders>
              <w:top w:val="nil"/>
              <w:left w:val="nil"/>
              <w:bottom w:val="single" w:sz="4" w:space="0" w:color="auto"/>
              <w:right w:val="single" w:sz="4" w:space="0" w:color="auto"/>
            </w:tcBorders>
            <w:shd w:val="clear" w:color="auto" w:fill="00B0F0"/>
            <w:noWrap/>
            <w:vAlign w:val="bottom"/>
            <w:hideMark/>
          </w:tcPr>
          <w:p w:rsidR="00B82E7A" w:rsidRPr="00820ABB" w:rsidRDefault="00B82E7A" w:rsidP="00032C97">
            <w:pPr>
              <w:overflowPunct/>
              <w:autoSpaceDE/>
              <w:autoSpaceDN/>
              <w:adjustRightInd/>
              <w:textAlignment w:val="auto"/>
              <w:rPr>
                <w:rFonts w:ascii="Calibri" w:hAnsi="Calibri" w:cs="Calibri"/>
                <w:b/>
                <w:bCs/>
                <w:szCs w:val="24"/>
                <w:lang w:eastAsia="zh-CN"/>
              </w:rPr>
            </w:pPr>
            <w:proofErr w:type="spellStart"/>
            <w:r w:rsidRPr="00820ABB">
              <w:rPr>
                <w:rFonts w:ascii="Calibri" w:hAnsi="Calibri" w:cs="Calibri"/>
                <w:b/>
                <w:bCs/>
                <w:szCs w:val="24"/>
                <w:lang w:eastAsia="zh-CN"/>
              </w:rPr>
              <w:t>Semi_Formal</w:t>
            </w:r>
            <w:proofErr w:type="spellEnd"/>
          </w:p>
        </w:tc>
        <w:tc>
          <w:tcPr>
            <w:tcW w:w="864" w:type="dxa"/>
            <w:tcBorders>
              <w:top w:val="nil"/>
              <w:left w:val="nil"/>
              <w:bottom w:val="single" w:sz="4" w:space="0" w:color="auto"/>
              <w:right w:val="single" w:sz="4" w:space="0" w:color="auto"/>
            </w:tcBorders>
            <w:shd w:val="clear" w:color="auto" w:fill="00B0F0"/>
            <w:noWrap/>
            <w:vAlign w:val="bottom"/>
            <w:hideMark/>
          </w:tcPr>
          <w:p w:rsidR="00B82E7A" w:rsidRPr="00820ABB" w:rsidRDefault="00B82E7A" w:rsidP="00032C97">
            <w:pPr>
              <w:overflowPunct/>
              <w:autoSpaceDE/>
              <w:autoSpaceDN/>
              <w:adjustRightInd/>
              <w:textAlignment w:val="auto"/>
              <w:rPr>
                <w:rFonts w:ascii="Calibri" w:hAnsi="Calibri" w:cs="Calibri"/>
                <w:b/>
                <w:bCs/>
                <w:szCs w:val="24"/>
                <w:lang w:eastAsia="zh-CN"/>
              </w:rPr>
            </w:pPr>
            <w:r w:rsidRPr="00820ABB">
              <w:rPr>
                <w:rFonts w:ascii="Calibri" w:hAnsi="Calibri" w:cs="Calibri"/>
                <w:b/>
                <w:bCs/>
                <w:szCs w:val="24"/>
                <w:lang w:eastAsia="zh-CN"/>
              </w:rPr>
              <w:t>Casual</w:t>
            </w:r>
          </w:p>
        </w:tc>
        <w:tc>
          <w:tcPr>
            <w:tcW w:w="1151" w:type="dxa"/>
            <w:tcBorders>
              <w:top w:val="nil"/>
              <w:left w:val="nil"/>
              <w:bottom w:val="single" w:sz="4" w:space="0" w:color="auto"/>
              <w:right w:val="single" w:sz="4" w:space="0" w:color="auto"/>
            </w:tcBorders>
            <w:shd w:val="clear" w:color="auto" w:fill="00B0F0"/>
            <w:noWrap/>
            <w:vAlign w:val="bottom"/>
            <w:hideMark/>
          </w:tcPr>
          <w:p w:rsidR="00B82E7A" w:rsidRPr="00820ABB" w:rsidRDefault="00B82E7A" w:rsidP="00032C97">
            <w:pPr>
              <w:overflowPunct/>
              <w:autoSpaceDE/>
              <w:autoSpaceDN/>
              <w:adjustRightInd/>
              <w:textAlignment w:val="auto"/>
              <w:rPr>
                <w:rFonts w:ascii="Calibri" w:hAnsi="Calibri" w:cs="Calibri"/>
                <w:b/>
                <w:bCs/>
                <w:szCs w:val="24"/>
                <w:lang w:eastAsia="zh-CN"/>
              </w:rPr>
            </w:pPr>
            <w:proofErr w:type="spellStart"/>
            <w:r w:rsidRPr="00820ABB">
              <w:rPr>
                <w:rFonts w:ascii="Calibri" w:hAnsi="Calibri" w:cs="Calibri"/>
                <w:b/>
                <w:bCs/>
                <w:szCs w:val="24"/>
                <w:lang w:eastAsia="zh-CN"/>
              </w:rPr>
              <w:t>Day_Out</w:t>
            </w:r>
            <w:proofErr w:type="spellEnd"/>
          </w:p>
        </w:tc>
        <w:tc>
          <w:tcPr>
            <w:tcW w:w="1353" w:type="dxa"/>
            <w:tcBorders>
              <w:top w:val="nil"/>
              <w:left w:val="nil"/>
              <w:bottom w:val="single" w:sz="4" w:space="0" w:color="auto"/>
              <w:right w:val="single" w:sz="4" w:space="0" w:color="auto"/>
            </w:tcBorders>
            <w:shd w:val="clear" w:color="auto" w:fill="00B0F0"/>
            <w:noWrap/>
            <w:vAlign w:val="bottom"/>
            <w:hideMark/>
          </w:tcPr>
          <w:p w:rsidR="00B82E7A" w:rsidRPr="00820ABB" w:rsidRDefault="00B82E7A" w:rsidP="00032C97">
            <w:pPr>
              <w:overflowPunct/>
              <w:autoSpaceDE/>
              <w:autoSpaceDN/>
              <w:adjustRightInd/>
              <w:textAlignment w:val="auto"/>
              <w:rPr>
                <w:rFonts w:ascii="Calibri" w:hAnsi="Calibri" w:cs="Calibri"/>
                <w:b/>
                <w:bCs/>
                <w:szCs w:val="24"/>
                <w:lang w:eastAsia="zh-CN"/>
              </w:rPr>
            </w:pPr>
            <w:proofErr w:type="spellStart"/>
            <w:r w:rsidRPr="00820ABB">
              <w:rPr>
                <w:rFonts w:ascii="Calibri" w:hAnsi="Calibri" w:cs="Calibri"/>
                <w:b/>
                <w:bCs/>
                <w:szCs w:val="24"/>
                <w:lang w:eastAsia="zh-CN"/>
              </w:rPr>
              <w:t>Night_Out</w:t>
            </w:r>
            <w:proofErr w:type="spellEnd"/>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Bottom</w:t>
            </w:r>
          </w:p>
        </w:tc>
        <w:tc>
          <w:tcPr>
            <w:tcW w:w="2919"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Pants</w:t>
            </w:r>
          </w:p>
        </w:tc>
        <w:tc>
          <w:tcPr>
            <w:tcW w:w="92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694"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864"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15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35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Bottom</w:t>
            </w:r>
          </w:p>
        </w:tc>
        <w:tc>
          <w:tcPr>
            <w:tcW w:w="2919"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Jeans</w:t>
            </w:r>
          </w:p>
        </w:tc>
        <w:tc>
          <w:tcPr>
            <w:tcW w:w="92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694"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864"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15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35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Bottom</w:t>
            </w:r>
          </w:p>
        </w:tc>
        <w:tc>
          <w:tcPr>
            <w:tcW w:w="2919"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Shorts</w:t>
            </w:r>
          </w:p>
        </w:tc>
        <w:tc>
          <w:tcPr>
            <w:tcW w:w="92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694"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864"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15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35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919"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Dress_Shirt</w:t>
            </w:r>
            <w:proofErr w:type="spellEnd"/>
          </w:p>
        </w:tc>
        <w:tc>
          <w:tcPr>
            <w:tcW w:w="92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694"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864"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15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35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919"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Casual_Button_Down_Shirt</w:t>
            </w:r>
            <w:proofErr w:type="spellEnd"/>
          </w:p>
        </w:tc>
        <w:tc>
          <w:tcPr>
            <w:tcW w:w="92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694"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864"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15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35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919"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Polo</w:t>
            </w:r>
          </w:p>
        </w:tc>
        <w:tc>
          <w:tcPr>
            <w:tcW w:w="92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694"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864"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15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35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lastRenderedPageBreak/>
              <w:t>Top</w:t>
            </w:r>
          </w:p>
        </w:tc>
        <w:tc>
          <w:tcPr>
            <w:tcW w:w="2919"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T_Shirt_Short_Sleeve</w:t>
            </w:r>
            <w:proofErr w:type="spellEnd"/>
          </w:p>
        </w:tc>
        <w:tc>
          <w:tcPr>
            <w:tcW w:w="92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694"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864"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15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35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919"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T_Shirt_Long_Sleeve</w:t>
            </w:r>
            <w:proofErr w:type="spellEnd"/>
          </w:p>
        </w:tc>
        <w:tc>
          <w:tcPr>
            <w:tcW w:w="92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694"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864"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15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35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919"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Sweater_And_Sweatshirt</w:t>
            </w:r>
            <w:proofErr w:type="spellEnd"/>
          </w:p>
        </w:tc>
        <w:tc>
          <w:tcPr>
            <w:tcW w:w="92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694"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864"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15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35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919"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Coat_And_Jacket_Light</w:t>
            </w:r>
            <w:proofErr w:type="spellEnd"/>
          </w:p>
        </w:tc>
        <w:tc>
          <w:tcPr>
            <w:tcW w:w="92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694"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864"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15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35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919"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Coat_And_Jacket_Heavy</w:t>
            </w:r>
            <w:proofErr w:type="spellEnd"/>
          </w:p>
        </w:tc>
        <w:tc>
          <w:tcPr>
            <w:tcW w:w="92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694"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864"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15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35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bl>
    <w:p w:rsidR="00B82E7A" w:rsidRDefault="00B82E7A" w:rsidP="00B82E7A">
      <w:pPr>
        <w:pStyle w:val="Heading8"/>
      </w:pPr>
      <w:r>
        <w:t>Table 3.2: Occasion Matching score table for male.</w:t>
      </w:r>
    </w:p>
    <w:p w:rsidR="00B82E7A" w:rsidRDefault="00B82E7A" w:rsidP="00B82E7A">
      <w:pPr>
        <w:pStyle w:val="text"/>
      </w:pPr>
    </w:p>
    <w:tbl>
      <w:tblPr>
        <w:tblW w:w="10382" w:type="dxa"/>
        <w:tblInd w:w="93" w:type="dxa"/>
        <w:tblLook w:val="04A0" w:firstRow="1" w:lastRow="0" w:firstColumn="1" w:lastColumn="0" w:noHBand="0" w:noVBand="1"/>
      </w:tblPr>
      <w:tblGrid>
        <w:gridCol w:w="1108"/>
        <w:gridCol w:w="2993"/>
        <w:gridCol w:w="969"/>
        <w:gridCol w:w="1779"/>
        <w:gridCol w:w="903"/>
        <w:gridCol w:w="1209"/>
        <w:gridCol w:w="1421"/>
      </w:tblGrid>
      <w:tr w:rsidR="00B82E7A" w:rsidRPr="00820ABB" w:rsidTr="00032C97">
        <w:trPr>
          <w:trHeight w:val="420"/>
        </w:trPr>
        <w:tc>
          <w:tcPr>
            <w:tcW w:w="110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 </w:t>
            </w:r>
          </w:p>
        </w:tc>
        <w:tc>
          <w:tcPr>
            <w:tcW w:w="2993" w:type="dxa"/>
            <w:tcBorders>
              <w:top w:val="single" w:sz="4" w:space="0" w:color="auto"/>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 </w:t>
            </w:r>
          </w:p>
        </w:tc>
        <w:tc>
          <w:tcPr>
            <w:tcW w:w="6281" w:type="dxa"/>
            <w:gridSpan w:val="5"/>
            <w:tcBorders>
              <w:top w:val="single" w:sz="4" w:space="0" w:color="auto"/>
              <w:left w:val="nil"/>
              <w:bottom w:val="single" w:sz="4" w:space="0" w:color="auto"/>
              <w:right w:val="single" w:sz="4" w:space="0" w:color="auto"/>
            </w:tcBorders>
            <w:shd w:val="clear" w:color="000000" w:fill="DAEEF3"/>
            <w:noWrap/>
            <w:vAlign w:val="bottom"/>
            <w:hideMark/>
          </w:tcPr>
          <w:p w:rsidR="00B82E7A" w:rsidRPr="00820ABB" w:rsidRDefault="00B82E7A" w:rsidP="00032C97">
            <w:pPr>
              <w:overflowPunct/>
              <w:autoSpaceDE/>
              <w:autoSpaceDN/>
              <w:adjustRightInd/>
              <w:jc w:val="center"/>
              <w:textAlignment w:val="auto"/>
              <w:rPr>
                <w:rFonts w:ascii="Calibri" w:hAnsi="Calibri" w:cs="Calibri"/>
                <w:sz w:val="32"/>
                <w:szCs w:val="32"/>
                <w:lang w:eastAsia="zh-CN"/>
              </w:rPr>
            </w:pPr>
            <w:r w:rsidRPr="00820ABB">
              <w:rPr>
                <w:rFonts w:ascii="Calibri" w:hAnsi="Calibri" w:cs="Calibri"/>
                <w:sz w:val="32"/>
                <w:szCs w:val="32"/>
                <w:lang w:eastAsia="zh-CN"/>
              </w:rPr>
              <w:t>Point</w:t>
            </w:r>
          </w:p>
        </w:tc>
      </w:tr>
      <w:tr w:rsidR="00B82E7A" w:rsidRPr="00820ABB" w:rsidTr="00032C97">
        <w:trPr>
          <w:trHeight w:val="315"/>
        </w:trPr>
        <w:tc>
          <w:tcPr>
            <w:tcW w:w="1108" w:type="dxa"/>
            <w:tcBorders>
              <w:top w:val="nil"/>
              <w:left w:val="single" w:sz="4" w:space="0" w:color="auto"/>
              <w:bottom w:val="single" w:sz="4" w:space="0" w:color="auto"/>
              <w:right w:val="single" w:sz="4" w:space="0" w:color="auto"/>
            </w:tcBorders>
            <w:shd w:val="clear" w:color="auto" w:fill="00B0F0"/>
            <w:noWrap/>
            <w:vAlign w:val="bottom"/>
            <w:hideMark/>
          </w:tcPr>
          <w:p w:rsidR="00B82E7A" w:rsidRPr="00820ABB" w:rsidRDefault="00B82E7A" w:rsidP="00032C97">
            <w:pPr>
              <w:overflowPunct/>
              <w:autoSpaceDE/>
              <w:autoSpaceDN/>
              <w:adjustRightInd/>
              <w:textAlignment w:val="auto"/>
              <w:rPr>
                <w:rFonts w:ascii="Calibri" w:hAnsi="Calibri" w:cs="Calibri"/>
                <w:b/>
                <w:bCs/>
                <w:szCs w:val="24"/>
                <w:lang w:eastAsia="zh-CN"/>
              </w:rPr>
            </w:pPr>
            <w:r w:rsidRPr="00820ABB">
              <w:rPr>
                <w:rFonts w:ascii="Calibri" w:hAnsi="Calibri" w:cs="Calibri"/>
                <w:b/>
                <w:bCs/>
                <w:szCs w:val="24"/>
                <w:lang w:eastAsia="zh-CN"/>
              </w:rPr>
              <w:t>Category</w:t>
            </w:r>
          </w:p>
        </w:tc>
        <w:tc>
          <w:tcPr>
            <w:tcW w:w="2993" w:type="dxa"/>
            <w:tcBorders>
              <w:top w:val="nil"/>
              <w:left w:val="nil"/>
              <w:bottom w:val="single" w:sz="4" w:space="0" w:color="auto"/>
              <w:right w:val="single" w:sz="4" w:space="0" w:color="auto"/>
            </w:tcBorders>
            <w:shd w:val="clear" w:color="auto" w:fill="00B0F0"/>
            <w:noWrap/>
            <w:vAlign w:val="bottom"/>
            <w:hideMark/>
          </w:tcPr>
          <w:p w:rsidR="00B82E7A" w:rsidRPr="00820ABB" w:rsidRDefault="00B82E7A" w:rsidP="00032C97">
            <w:pPr>
              <w:overflowPunct/>
              <w:autoSpaceDE/>
              <w:autoSpaceDN/>
              <w:adjustRightInd/>
              <w:textAlignment w:val="auto"/>
              <w:rPr>
                <w:rFonts w:ascii="Calibri" w:hAnsi="Calibri" w:cs="Calibri"/>
                <w:b/>
                <w:bCs/>
                <w:szCs w:val="24"/>
                <w:lang w:eastAsia="zh-CN"/>
              </w:rPr>
            </w:pPr>
            <w:r w:rsidRPr="00820ABB">
              <w:rPr>
                <w:rFonts w:ascii="Calibri" w:hAnsi="Calibri" w:cs="Calibri"/>
                <w:b/>
                <w:bCs/>
                <w:szCs w:val="24"/>
                <w:lang w:eastAsia="zh-CN"/>
              </w:rPr>
              <w:t>Style</w:t>
            </w:r>
          </w:p>
        </w:tc>
        <w:tc>
          <w:tcPr>
            <w:tcW w:w="969" w:type="dxa"/>
            <w:tcBorders>
              <w:top w:val="nil"/>
              <w:left w:val="nil"/>
              <w:bottom w:val="single" w:sz="4" w:space="0" w:color="auto"/>
              <w:right w:val="single" w:sz="4" w:space="0" w:color="auto"/>
            </w:tcBorders>
            <w:shd w:val="clear" w:color="auto" w:fill="00B0F0"/>
            <w:noWrap/>
            <w:vAlign w:val="bottom"/>
            <w:hideMark/>
          </w:tcPr>
          <w:p w:rsidR="00B82E7A" w:rsidRPr="00820ABB" w:rsidRDefault="00B82E7A" w:rsidP="00032C97">
            <w:pPr>
              <w:overflowPunct/>
              <w:autoSpaceDE/>
              <w:autoSpaceDN/>
              <w:adjustRightInd/>
              <w:textAlignment w:val="auto"/>
              <w:rPr>
                <w:rFonts w:ascii="Calibri" w:hAnsi="Calibri" w:cs="Calibri"/>
                <w:b/>
                <w:bCs/>
                <w:szCs w:val="24"/>
                <w:lang w:eastAsia="zh-CN"/>
              </w:rPr>
            </w:pPr>
            <w:r w:rsidRPr="00820ABB">
              <w:rPr>
                <w:rFonts w:ascii="Calibri" w:hAnsi="Calibri" w:cs="Calibri"/>
                <w:b/>
                <w:bCs/>
                <w:szCs w:val="24"/>
                <w:lang w:eastAsia="zh-CN"/>
              </w:rPr>
              <w:t>Formal</w:t>
            </w:r>
          </w:p>
        </w:tc>
        <w:tc>
          <w:tcPr>
            <w:tcW w:w="1779" w:type="dxa"/>
            <w:tcBorders>
              <w:top w:val="nil"/>
              <w:left w:val="nil"/>
              <w:bottom w:val="single" w:sz="4" w:space="0" w:color="auto"/>
              <w:right w:val="single" w:sz="4" w:space="0" w:color="auto"/>
            </w:tcBorders>
            <w:shd w:val="clear" w:color="auto" w:fill="00B0F0"/>
            <w:noWrap/>
            <w:vAlign w:val="bottom"/>
            <w:hideMark/>
          </w:tcPr>
          <w:p w:rsidR="00B82E7A" w:rsidRPr="00820ABB" w:rsidRDefault="00B82E7A" w:rsidP="00032C97">
            <w:pPr>
              <w:overflowPunct/>
              <w:autoSpaceDE/>
              <w:autoSpaceDN/>
              <w:adjustRightInd/>
              <w:textAlignment w:val="auto"/>
              <w:rPr>
                <w:rFonts w:ascii="Calibri" w:hAnsi="Calibri" w:cs="Calibri"/>
                <w:b/>
                <w:bCs/>
                <w:szCs w:val="24"/>
                <w:lang w:eastAsia="zh-CN"/>
              </w:rPr>
            </w:pPr>
            <w:proofErr w:type="spellStart"/>
            <w:r w:rsidRPr="00820ABB">
              <w:rPr>
                <w:rFonts w:ascii="Calibri" w:hAnsi="Calibri" w:cs="Calibri"/>
                <w:b/>
                <w:bCs/>
                <w:szCs w:val="24"/>
                <w:lang w:eastAsia="zh-CN"/>
              </w:rPr>
              <w:t>Semi_Formal</w:t>
            </w:r>
            <w:proofErr w:type="spellEnd"/>
          </w:p>
        </w:tc>
        <w:tc>
          <w:tcPr>
            <w:tcW w:w="903" w:type="dxa"/>
            <w:tcBorders>
              <w:top w:val="nil"/>
              <w:left w:val="nil"/>
              <w:bottom w:val="single" w:sz="4" w:space="0" w:color="auto"/>
              <w:right w:val="single" w:sz="4" w:space="0" w:color="auto"/>
            </w:tcBorders>
            <w:shd w:val="clear" w:color="auto" w:fill="00B0F0"/>
            <w:noWrap/>
            <w:vAlign w:val="bottom"/>
            <w:hideMark/>
          </w:tcPr>
          <w:p w:rsidR="00B82E7A" w:rsidRPr="00820ABB" w:rsidRDefault="00B82E7A" w:rsidP="00032C97">
            <w:pPr>
              <w:overflowPunct/>
              <w:autoSpaceDE/>
              <w:autoSpaceDN/>
              <w:adjustRightInd/>
              <w:textAlignment w:val="auto"/>
              <w:rPr>
                <w:rFonts w:ascii="Calibri" w:hAnsi="Calibri" w:cs="Calibri"/>
                <w:b/>
                <w:bCs/>
                <w:szCs w:val="24"/>
                <w:lang w:eastAsia="zh-CN"/>
              </w:rPr>
            </w:pPr>
            <w:r w:rsidRPr="00820ABB">
              <w:rPr>
                <w:rFonts w:ascii="Calibri" w:hAnsi="Calibri" w:cs="Calibri"/>
                <w:b/>
                <w:bCs/>
                <w:szCs w:val="24"/>
                <w:lang w:eastAsia="zh-CN"/>
              </w:rPr>
              <w:t>Casual</w:t>
            </w:r>
          </w:p>
        </w:tc>
        <w:tc>
          <w:tcPr>
            <w:tcW w:w="1209" w:type="dxa"/>
            <w:tcBorders>
              <w:top w:val="nil"/>
              <w:left w:val="nil"/>
              <w:bottom w:val="single" w:sz="4" w:space="0" w:color="auto"/>
              <w:right w:val="single" w:sz="4" w:space="0" w:color="auto"/>
            </w:tcBorders>
            <w:shd w:val="clear" w:color="auto" w:fill="00B0F0"/>
            <w:noWrap/>
            <w:vAlign w:val="bottom"/>
            <w:hideMark/>
          </w:tcPr>
          <w:p w:rsidR="00B82E7A" w:rsidRPr="00820ABB" w:rsidRDefault="00B82E7A" w:rsidP="00032C97">
            <w:pPr>
              <w:overflowPunct/>
              <w:autoSpaceDE/>
              <w:autoSpaceDN/>
              <w:adjustRightInd/>
              <w:textAlignment w:val="auto"/>
              <w:rPr>
                <w:rFonts w:ascii="Calibri" w:hAnsi="Calibri" w:cs="Calibri"/>
                <w:b/>
                <w:bCs/>
                <w:szCs w:val="24"/>
                <w:lang w:eastAsia="zh-CN"/>
              </w:rPr>
            </w:pPr>
            <w:proofErr w:type="spellStart"/>
            <w:r w:rsidRPr="00820ABB">
              <w:rPr>
                <w:rFonts w:ascii="Calibri" w:hAnsi="Calibri" w:cs="Calibri"/>
                <w:b/>
                <w:bCs/>
                <w:szCs w:val="24"/>
                <w:lang w:eastAsia="zh-CN"/>
              </w:rPr>
              <w:t>Day_Out</w:t>
            </w:r>
            <w:proofErr w:type="spellEnd"/>
          </w:p>
        </w:tc>
        <w:tc>
          <w:tcPr>
            <w:tcW w:w="1421" w:type="dxa"/>
            <w:tcBorders>
              <w:top w:val="nil"/>
              <w:left w:val="nil"/>
              <w:bottom w:val="single" w:sz="4" w:space="0" w:color="auto"/>
              <w:right w:val="single" w:sz="4" w:space="0" w:color="auto"/>
            </w:tcBorders>
            <w:shd w:val="clear" w:color="auto" w:fill="00B0F0"/>
            <w:noWrap/>
            <w:vAlign w:val="bottom"/>
            <w:hideMark/>
          </w:tcPr>
          <w:p w:rsidR="00B82E7A" w:rsidRPr="00820ABB" w:rsidRDefault="00B82E7A" w:rsidP="00032C97">
            <w:pPr>
              <w:overflowPunct/>
              <w:autoSpaceDE/>
              <w:autoSpaceDN/>
              <w:adjustRightInd/>
              <w:textAlignment w:val="auto"/>
              <w:rPr>
                <w:rFonts w:ascii="Calibri" w:hAnsi="Calibri" w:cs="Calibri"/>
                <w:b/>
                <w:bCs/>
                <w:szCs w:val="24"/>
                <w:lang w:eastAsia="zh-CN"/>
              </w:rPr>
            </w:pPr>
            <w:proofErr w:type="spellStart"/>
            <w:r w:rsidRPr="00820ABB">
              <w:rPr>
                <w:rFonts w:ascii="Calibri" w:hAnsi="Calibri" w:cs="Calibri"/>
                <w:b/>
                <w:bCs/>
                <w:szCs w:val="24"/>
                <w:lang w:eastAsia="zh-CN"/>
              </w:rPr>
              <w:t>Night_Out</w:t>
            </w:r>
            <w:proofErr w:type="spellEnd"/>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Bottom</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Pants</w:t>
            </w:r>
          </w:p>
        </w:tc>
        <w:tc>
          <w:tcPr>
            <w:tcW w:w="96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77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90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20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42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Bottom</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Jeans</w:t>
            </w:r>
          </w:p>
        </w:tc>
        <w:tc>
          <w:tcPr>
            <w:tcW w:w="96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77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90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20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42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Bottom</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Legging_Skinny</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77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90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20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42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Bottom</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Shorts</w:t>
            </w:r>
          </w:p>
        </w:tc>
        <w:tc>
          <w:tcPr>
            <w:tcW w:w="96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77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90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20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42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Bottom</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Skirts</w:t>
            </w:r>
          </w:p>
        </w:tc>
        <w:tc>
          <w:tcPr>
            <w:tcW w:w="96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77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90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20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42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Collared_And_Button_Down</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77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90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20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42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Blouse_Short_Sleeve</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77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90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20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42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Blouse_Long_Sleeve</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77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90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20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42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Blouse_Sleeveless</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77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90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20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42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T_Shirt_Long_Sleeve</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77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90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20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42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T_Shirt_Short_Sleeve</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77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90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20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42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Tank_Camisoles</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77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90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20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42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Party_Top</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77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90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20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42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Tunic</w:t>
            </w:r>
          </w:p>
        </w:tc>
        <w:tc>
          <w:tcPr>
            <w:tcW w:w="96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77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90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20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42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99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Pull_Over</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77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90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20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42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Sweater_And_Sweatshirt</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77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90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20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42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Coat_And_Jacket_Light</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77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90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20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42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Cardigan</w:t>
            </w:r>
          </w:p>
        </w:tc>
        <w:tc>
          <w:tcPr>
            <w:tcW w:w="96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77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90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120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42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r w:rsidRPr="00820ABB">
              <w:rPr>
                <w:rFonts w:ascii="Arial" w:hAnsi="Arial" w:cs="Arial"/>
                <w:sz w:val="22"/>
                <w:szCs w:val="22"/>
                <w:lang w:eastAsia="zh-CN"/>
              </w:rPr>
              <w:t>Vest</w:t>
            </w:r>
          </w:p>
        </w:tc>
        <w:tc>
          <w:tcPr>
            <w:tcW w:w="96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40</w:t>
            </w:r>
          </w:p>
        </w:tc>
        <w:tc>
          <w:tcPr>
            <w:tcW w:w="177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c>
          <w:tcPr>
            <w:tcW w:w="90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20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0</w:t>
            </w:r>
          </w:p>
        </w:tc>
        <w:tc>
          <w:tcPr>
            <w:tcW w:w="142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r w:rsidR="00B82E7A" w:rsidRPr="00820ABB" w:rsidTr="00032C97">
        <w:trPr>
          <w:trHeight w:val="300"/>
        </w:trPr>
        <w:tc>
          <w:tcPr>
            <w:tcW w:w="1108" w:type="dxa"/>
            <w:tcBorders>
              <w:top w:val="nil"/>
              <w:left w:val="single" w:sz="4" w:space="0" w:color="auto"/>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textAlignment w:val="auto"/>
              <w:rPr>
                <w:rFonts w:ascii="Calibri" w:hAnsi="Calibri" w:cs="Calibri"/>
                <w:sz w:val="22"/>
                <w:szCs w:val="22"/>
                <w:lang w:eastAsia="zh-CN"/>
              </w:rPr>
            </w:pPr>
            <w:r w:rsidRPr="00820ABB">
              <w:rPr>
                <w:rFonts w:ascii="Calibri" w:hAnsi="Calibri" w:cs="Calibri"/>
                <w:sz w:val="22"/>
                <w:szCs w:val="22"/>
                <w:lang w:eastAsia="zh-CN"/>
              </w:rPr>
              <w:t>Top</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20ABB" w:rsidRDefault="00B82E7A" w:rsidP="00032C97">
            <w:pPr>
              <w:overflowPunct/>
              <w:autoSpaceDE/>
              <w:autoSpaceDN/>
              <w:adjustRightInd/>
              <w:textAlignment w:val="auto"/>
              <w:rPr>
                <w:rFonts w:ascii="Arial" w:hAnsi="Arial" w:cs="Arial"/>
                <w:sz w:val="22"/>
                <w:szCs w:val="22"/>
                <w:lang w:eastAsia="zh-CN"/>
              </w:rPr>
            </w:pPr>
            <w:proofErr w:type="spellStart"/>
            <w:r w:rsidRPr="00820ABB">
              <w:rPr>
                <w:rFonts w:ascii="Arial" w:hAnsi="Arial" w:cs="Arial"/>
                <w:sz w:val="22"/>
                <w:szCs w:val="22"/>
                <w:lang w:eastAsia="zh-CN"/>
              </w:rPr>
              <w:t>Coat_And_Jacket_Heavy</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77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903"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209"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5</w:t>
            </w:r>
          </w:p>
        </w:tc>
        <w:tc>
          <w:tcPr>
            <w:tcW w:w="1421" w:type="dxa"/>
            <w:tcBorders>
              <w:top w:val="nil"/>
              <w:left w:val="nil"/>
              <w:bottom w:val="single" w:sz="4" w:space="0" w:color="auto"/>
              <w:right w:val="single" w:sz="4" w:space="0" w:color="auto"/>
            </w:tcBorders>
            <w:shd w:val="clear" w:color="auto" w:fill="auto"/>
            <w:noWrap/>
            <w:vAlign w:val="bottom"/>
            <w:hideMark/>
          </w:tcPr>
          <w:p w:rsidR="00B82E7A" w:rsidRPr="00820ABB" w:rsidRDefault="00B82E7A" w:rsidP="00032C97">
            <w:pPr>
              <w:overflowPunct/>
              <w:autoSpaceDE/>
              <w:autoSpaceDN/>
              <w:adjustRightInd/>
              <w:jc w:val="right"/>
              <w:textAlignment w:val="auto"/>
              <w:rPr>
                <w:rFonts w:ascii="Calibri" w:hAnsi="Calibri" w:cs="Calibri"/>
                <w:sz w:val="22"/>
                <w:szCs w:val="22"/>
                <w:lang w:eastAsia="zh-CN"/>
              </w:rPr>
            </w:pPr>
            <w:r w:rsidRPr="00820ABB">
              <w:rPr>
                <w:rFonts w:ascii="Calibri" w:hAnsi="Calibri" w:cs="Calibri"/>
                <w:sz w:val="22"/>
                <w:szCs w:val="22"/>
                <w:lang w:eastAsia="zh-CN"/>
              </w:rPr>
              <w:t>20</w:t>
            </w:r>
          </w:p>
        </w:tc>
      </w:tr>
    </w:tbl>
    <w:p w:rsidR="00B82E7A" w:rsidRDefault="00B82E7A" w:rsidP="00B82E7A">
      <w:pPr>
        <w:pStyle w:val="Heading8"/>
      </w:pPr>
      <w:r>
        <w:t>Table 3.3: Occasion Matching score table for female.</w:t>
      </w:r>
    </w:p>
    <w:p w:rsidR="00B82E7A" w:rsidRDefault="00B82E7A" w:rsidP="00B82E7A">
      <w:pPr>
        <w:pStyle w:val="text"/>
      </w:pPr>
    </w:p>
    <w:p w:rsidR="00B82E7A" w:rsidRDefault="00B82E7A" w:rsidP="00B82E7A">
      <w:pPr>
        <w:pStyle w:val="Heading6"/>
      </w:pPr>
      <w:r>
        <w:lastRenderedPageBreak/>
        <w:t>3.1.3.2.4</w:t>
      </w:r>
      <w:r>
        <w:tab/>
        <w:t>Step 4 - Pair matching</w:t>
      </w:r>
    </w:p>
    <w:p w:rsidR="00B82E7A" w:rsidRDefault="00B82E7A" w:rsidP="00B82E7A">
      <w:pPr>
        <w:pStyle w:val="text"/>
      </w:pPr>
      <w:r>
        <w:t>Similar to previous steps, we create a look-up table (Table 3.4 and Table 3.5) for each combination of a top item and a bottom item, and an optional outer piece based on the weather and gender. One thing to notice here is that the grading scale is lower than that of the occasion matching step because this step is not as important and as a result should have less weight on the final score.</w:t>
      </w:r>
    </w:p>
    <w:p w:rsidR="00B82E7A" w:rsidRDefault="00B82E7A" w:rsidP="00B82E7A">
      <w:pPr>
        <w:pStyle w:val="text"/>
      </w:pPr>
      <w:r>
        <w:t xml:space="preserve">In this step, each of the items in the top list is paired with an item in the bottom list outputted from the previous step, and an optional outer item picked from the top list if the temperature is within a certain range by running methods of the </w:t>
      </w:r>
      <w:proofErr w:type="spellStart"/>
      <w:r>
        <w:t>PairMatching</w:t>
      </w:r>
      <w:proofErr w:type="spellEnd"/>
      <w:r>
        <w:t xml:space="preserve"> object. At the end of this step, we obtain a single list, in which each entry contains a combination of a top item, a bottom item, optionally an outer, and the total score of this combination.</w:t>
      </w:r>
    </w:p>
    <w:p w:rsidR="00B82E7A" w:rsidRDefault="00B82E7A" w:rsidP="00B82E7A">
      <w:pPr>
        <w:pStyle w:val="text"/>
      </w:pPr>
    </w:p>
    <w:tbl>
      <w:tblPr>
        <w:tblW w:w="6419" w:type="dxa"/>
        <w:tblInd w:w="93" w:type="dxa"/>
        <w:tblLook w:val="04A0" w:firstRow="1" w:lastRow="0" w:firstColumn="1" w:lastColumn="0" w:noHBand="0" w:noVBand="1"/>
      </w:tblPr>
      <w:tblGrid>
        <w:gridCol w:w="1580"/>
        <w:gridCol w:w="2919"/>
        <w:gridCol w:w="960"/>
        <w:gridCol w:w="960"/>
      </w:tblGrid>
      <w:tr w:rsidR="00B82E7A" w:rsidRPr="008C1141" w:rsidTr="00032C97">
        <w:trPr>
          <w:trHeight w:val="375"/>
        </w:trPr>
        <w:tc>
          <w:tcPr>
            <w:tcW w:w="158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B82E7A" w:rsidRPr="008C1141" w:rsidRDefault="00B82E7A" w:rsidP="00032C97">
            <w:pPr>
              <w:overflowPunct/>
              <w:autoSpaceDE/>
              <w:autoSpaceDN/>
              <w:adjustRightInd/>
              <w:jc w:val="center"/>
              <w:textAlignment w:val="auto"/>
              <w:rPr>
                <w:rFonts w:ascii="Calibri" w:hAnsi="Calibri" w:cs="Calibri"/>
                <w:b/>
                <w:bCs/>
                <w:color w:val="000000"/>
                <w:sz w:val="28"/>
                <w:szCs w:val="28"/>
                <w:lang w:eastAsia="zh-CN"/>
              </w:rPr>
            </w:pPr>
            <w:r w:rsidRPr="008C1141">
              <w:rPr>
                <w:rFonts w:ascii="Calibri" w:hAnsi="Calibri" w:cs="Calibri"/>
                <w:b/>
                <w:bCs/>
                <w:color w:val="000000"/>
                <w:sz w:val="28"/>
                <w:szCs w:val="28"/>
                <w:lang w:eastAsia="zh-CN"/>
              </w:rPr>
              <w:t>Bottom</w:t>
            </w:r>
          </w:p>
        </w:tc>
        <w:tc>
          <w:tcPr>
            <w:tcW w:w="2919" w:type="dxa"/>
            <w:tcBorders>
              <w:top w:val="single" w:sz="4" w:space="0" w:color="auto"/>
              <w:left w:val="nil"/>
              <w:bottom w:val="single" w:sz="4" w:space="0" w:color="auto"/>
              <w:right w:val="single" w:sz="4" w:space="0" w:color="auto"/>
            </w:tcBorders>
            <w:shd w:val="clear" w:color="000000" w:fill="00B0F0"/>
            <w:noWrap/>
            <w:vAlign w:val="bottom"/>
            <w:hideMark/>
          </w:tcPr>
          <w:p w:rsidR="00B82E7A" w:rsidRPr="008C1141" w:rsidRDefault="00B82E7A" w:rsidP="00032C97">
            <w:pPr>
              <w:overflowPunct/>
              <w:autoSpaceDE/>
              <w:autoSpaceDN/>
              <w:adjustRightInd/>
              <w:jc w:val="center"/>
              <w:textAlignment w:val="auto"/>
              <w:rPr>
                <w:rFonts w:ascii="Calibri" w:hAnsi="Calibri" w:cs="Calibri"/>
                <w:b/>
                <w:bCs/>
                <w:color w:val="000000"/>
                <w:sz w:val="28"/>
                <w:szCs w:val="28"/>
                <w:lang w:eastAsia="zh-CN"/>
              </w:rPr>
            </w:pPr>
            <w:r w:rsidRPr="008C1141">
              <w:rPr>
                <w:rFonts w:ascii="Calibri" w:hAnsi="Calibri" w:cs="Calibri"/>
                <w:b/>
                <w:bCs/>
                <w:color w:val="000000"/>
                <w:sz w:val="28"/>
                <w:szCs w:val="28"/>
                <w:lang w:eastAsia="zh-CN"/>
              </w:rPr>
              <w:t>Top</w:t>
            </w:r>
          </w:p>
        </w:tc>
        <w:tc>
          <w:tcPr>
            <w:tcW w:w="960" w:type="dxa"/>
            <w:tcBorders>
              <w:top w:val="single" w:sz="4" w:space="0" w:color="auto"/>
              <w:left w:val="nil"/>
              <w:bottom w:val="single" w:sz="4" w:space="0" w:color="auto"/>
              <w:right w:val="single" w:sz="4" w:space="0" w:color="auto"/>
            </w:tcBorders>
            <w:shd w:val="clear" w:color="000000" w:fill="00B0F0"/>
            <w:noWrap/>
            <w:vAlign w:val="bottom"/>
            <w:hideMark/>
          </w:tcPr>
          <w:p w:rsidR="00B82E7A" w:rsidRPr="00753345" w:rsidRDefault="00B82E7A" w:rsidP="00032C97">
            <w:pPr>
              <w:overflowPunct/>
              <w:autoSpaceDE/>
              <w:autoSpaceDN/>
              <w:adjustRightInd/>
              <w:jc w:val="center"/>
              <w:textAlignment w:val="auto"/>
              <w:rPr>
                <w:rFonts w:ascii="Calibri" w:hAnsi="Calibri" w:cs="Calibri"/>
                <w:b/>
                <w:bCs/>
                <w:sz w:val="28"/>
                <w:szCs w:val="28"/>
                <w:lang w:eastAsia="zh-CN"/>
                <w:rPrChange w:id="410" w:author="Luong, Anh" w:date="2014-11-02T21:23:00Z">
                  <w:rPr>
                    <w:rFonts w:ascii="Calibri" w:hAnsi="Calibri" w:cs="Calibri"/>
                    <w:b/>
                    <w:bCs/>
                    <w:color w:val="FF0000"/>
                    <w:sz w:val="28"/>
                    <w:szCs w:val="28"/>
                    <w:lang w:eastAsia="zh-CN"/>
                  </w:rPr>
                </w:rPrChange>
              </w:rPr>
            </w:pPr>
            <w:r w:rsidRPr="00753345">
              <w:rPr>
                <w:rFonts w:ascii="Calibri" w:hAnsi="Calibri" w:cs="Calibri"/>
                <w:b/>
                <w:bCs/>
                <w:sz w:val="28"/>
                <w:szCs w:val="28"/>
                <w:lang w:eastAsia="zh-CN"/>
                <w:rPrChange w:id="411" w:author="Luong, Anh" w:date="2014-11-02T21:23:00Z">
                  <w:rPr>
                    <w:rFonts w:ascii="Calibri" w:hAnsi="Calibri" w:cs="Calibri"/>
                    <w:b/>
                    <w:bCs/>
                    <w:color w:val="FF0000"/>
                    <w:sz w:val="28"/>
                    <w:szCs w:val="28"/>
                    <w:lang w:eastAsia="zh-CN"/>
                  </w:rPr>
                </w:rPrChange>
              </w:rPr>
              <w:t>Point</w:t>
            </w:r>
          </w:p>
        </w:tc>
        <w:tc>
          <w:tcPr>
            <w:tcW w:w="960" w:type="dxa"/>
            <w:tcBorders>
              <w:top w:val="single" w:sz="4" w:space="0" w:color="auto"/>
              <w:left w:val="nil"/>
              <w:bottom w:val="single" w:sz="4" w:space="0" w:color="auto"/>
              <w:right w:val="single" w:sz="4" w:space="0" w:color="auto"/>
            </w:tcBorders>
            <w:shd w:val="clear" w:color="000000" w:fill="00B0F0"/>
            <w:noWrap/>
            <w:vAlign w:val="bottom"/>
            <w:hideMark/>
          </w:tcPr>
          <w:p w:rsidR="00B82E7A" w:rsidRPr="008C1141" w:rsidRDefault="00B82E7A" w:rsidP="00032C97">
            <w:pPr>
              <w:overflowPunct/>
              <w:autoSpaceDE/>
              <w:autoSpaceDN/>
              <w:adjustRightInd/>
              <w:jc w:val="center"/>
              <w:textAlignment w:val="auto"/>
              <w:rPr>
                <w:rFonts w:ascii="Calibri" w:hAnsi="Calibri" w:cs="Calibri"/>
                <w:b/>
                <w:bCs/>
                <w:color w:val="000000"/>
                <w:sz w:val="28"/>
                <w:szCs w:val="28"/>
                <w:lang w:eastAsia="zh-CN"/>
              </w:rPr>
            </w:pPr>
            <w:r w:rsidRPr="008C1141">
              <w:rPr>
                <w:rFonts w:ascii="Calibri" w:hAnsi="Calibri" w:cs="Calibri"/>
                <w:b/>
                <w:bCs/>
                <w:color w:val="000000"/>
                <w:sz w:val="28"/>
                <w:szCs w:val="28"/>
                <w:lang w:eastAsia="zh-CN"/>
              </w:rPr>
              <w:t>Outer</w:t>
            </w:r>
          </w:p>
        </w:tc>
      </w:tr>
      <w:tr w:rsidR="00B82E7A" w:rsidRPr="008C1141" w:rsidTr="00032C97">
        <w:trPr>
          <w:trHeight w:val="30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Pants</w:t>
            </w:r>
          </w:p>
        </w:tc>
        <w:tc>
          <w:tcPr>
            <w:tcW w:w="2919"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Dress_Shirt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12"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13" w:author="Luong, Anh" w:date="2014-11-02T21:23:00Z">
                  <w:rPr>
                    <w:rFonts w:ascii="Calibri" w:hAnsi="Calibri" w:cs="Calibri"/>
                    <w:color w:val="FF0000"/>
                    <w:sz w:val="22"/>
                    <w:szCs w:val="22"/>
                    <w:lang w:eastAsia="zh-CN"/>
                  </w:rPr>
                </w:rPrChange>
              </w:rPr>
              <w:t>20</w:t>
            </w:r>
          </w:p>
        </w:tc>
        <w:tc>
          <w:tcPr>
            <w:tcW w:w="96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Pants</w:t>
            </w:r>
          </w:p>
        </w:tc>
        <w:tc>
          <w:tcPr>
            <w:tcW w:w="2919"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Casual_Button_Down_Shirt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14"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15" w:author="Luong, Anh" w:date="2014-11-02T21:23:00Z">
                  <w:rPr>
                    <w:rFonts w:ascii="Calibri" w:hAnsi="Calibri" w:cs="Calibri"/>
                    <w:color w:val="FF0000"/>
                    <w:sz w:val="22"/>
                    <w:szCs w:val="22"/>
                    <w:lang w:eastAsia="zh-CN"/>
                  </w:rPr>
                </w:rPrChange>
              </w:rPr>
              <w:t>5</w:t>
            </w:r>
          </w:p>
        </w:tc>
        <w:tc>
          <w:tcPr>
            <w:tcW w:w="96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Pants</w:t>
            </w:r>
          </w:p>
        </w:tc>
        <w:tc>
          <w:tcPr>
            <w:tcW w:w="2919"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Polo</w:t>
            </w:r>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16"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17" w:author="Luong, Anh" w:date="2014-11-02T21:23:00Z">
                  <w:rPr>
                    <w:rFonts w:ascii="Calibri" w:hAnsi="Calibri" w:cs="Calibri"/>
                    <w:color w:val="FF0000"/>
                    <w:sz w:val="22"/>
                    <w:szCs w:val="22"/>
                    <w:lang w:eastAsia="zh-CN"/>
                  </w:rPr>
                </w:rPrChange>
              </w:rPr>
              <w:t>20</w:t>
            </w:r>
          </w:p>
        </w:tc>
        <w:tc>
          <w:tcPr>
            <w:tcW w:w="96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Jeans</w:t>
            </w:r>
          </w:p>
        </w:tc>
        <w:tc>
          <w:tcPr>
            <w:tcW w:w="2919"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Casual_Button_Down_Shirt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18"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19" w:author="Luong, Anh" w:date="2014-11-02T21:23:00Z">
                  <w:rPr>
                    <w:rFonts w:ascii="Calibri" w:hAnsi="Calibri" w:cs="Calibri"/>
                    <w:color w:val="FF0000"/>
                    <w:sz w:val="22"/>
                    <w:szCs w:val="22"/>
                    <w:lang w:eastAsia="zh-CN"/>
                  </w:rPr>
                </w:rPrChange>
              </w:rPr>
              <w:t>5</w:t>
            </w:r>
          </w:p>
        </w:tc>
        <w:tc>
          <w:tcPr>
            <w:tcW w:w="96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Jeans</w:t>
            </w:r>
          </w:p>
        </w:tc>
        <w:tc>
          <w:tcPr>
            <w:tcW w:w="2919"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Polo</w:t>
            </w:r>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20"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21" w:author="Luong, Anh" w:date="2014-11-02T21:23:00Z">
                  <w:rPr>
                    <w:rFonts w:ascii="Calibri" w:hAnsi="Calibri" w:cs="Calibri"/>
                    <w:color w:val="FF0000"/>
                    <w:sz w:val="22"/>
                    <w:szCs w:val="22"/>
                    <w:lang w:eastAsia="zh-CN"/>
                  </w:rPr>
                </w:rPrChange>
              </w:rPr>
              <w:t>16</w:t>
            </w:r>
          </w:p>
        </w:tc>
        <w:tc>
          <w:tcPr>
            <w:tcW w:w="96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Jeans</w:t>
            </w:r>
          </w:p>
        </w:tc>
        <w:tc>
          <w:tcPr>
            <w:tcW w:w="2919"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T_Shirt_Short_Sleeve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22"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23" w:author="Luong, Anh" w:date="2014-11-02T21:23:00Z">
                  <w:rPr>
                    <w:rFonts w:ascii="Calibri" w:hAnsi="Calibri" w:cs="Calibri"/>
                    <w:color w:val="FF0000"/>
                    <w:sz w:val="22"/>
                    <w:szCs w:val="22"/>
                    <w:lang w:eastAsia="zh-CN"/>
                  </w:rPr>
                </w:rPrChange>
              </w:rPr>
              <w:t>20</w:t>
            </w:r>
          </w:p>
        </w:tc>
        <w:tc>
          <w:tcPr>
            <w:tcW w:w="96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Jeans</w:t>
            </w:r>
          </w:p>
        </w:tc>
        <w:tc>
          <w:tcPr>
            <w:tcW w:w="2919"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T_Shirt_Long_Sleeve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24"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25" w:author="Luong, Anh" w:date="2014-11-02T21:23:00Z">
                  <w:rPr>
                    <w:rFonts w:ascii="Calibri" w:hAnsi="Calibri" w:cs="Calibri"/>
                    <w:color w:val="FF0000"/>
                    <w:sz w:val="22"/>
                    <w:szCs w:val="22"/>
                    <w:lang w:eastAsia="zh-CN"/>
                  </w:rPr>
                </w:rPrChange>
              </w:rPr>
              <w:t>20</w:t>
            </w:r>
          </w:p>
        </w:tc>
        <w:tc>
          <w:tcPr>
            <w:tcW w:w="96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Shorts</w:t>
            </w:r>
          </w:p>
        </w:tc>
        <w:tc>
          <w:tcPr>
            <w:tcW w:w="2919"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Casual_Button_Down_Shirt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26"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27" w:author="Luong, Anh" w:date="2014-11-02T21:23:00Z">
                  <w:rPr>
                    <w:rFonts w:ascii="Calibri" w:hAnsi="Calibri" w:cs="Calibri"/>
                    <w:color w:val="FF0000"/>
                    <w:sz w:val="22"/>
                    <w:szCs w:val="22"/>
                    <w:lang w:eastAsia="zh-CN"/>
                  </w:rPr>
                </w:rPrChange>
              </w:rPr>
              <w:t>6</w:t>
            </w:r>
          </w:p>
        </w:tc>
        <w:tc>
          <w:tcPr>
            <w:tcW w:w="96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Shorts</w:t>
            </w:r>
          </w:p>
        </w:tc>
        <w:tc>
          <w:tcPr>
            <w:tcW w:w="2919"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Polo</w:t>
            </w:r>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28"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29" w:author="Luong, Anh" w:date="2014-11-02T21:23:00Z">
                  <w:rPr>
                    <w:rFonts w:ascii="Calibri" w:hAnsi="Calibri" w:cs="Calibri"/>
                    <w:color w:val="FF0000"/>
                    <w:sz w:val="22"/>
                    <w:szCs w:val="22"/>
                    <w:lang w:eastAsia="zh-CN"/>
                  </w:rPr>
                </w:rPrChange>
              </w:rPr>
              <w:t>6</w:t>
            </w:r>
          </w:p>
        </w:tc>
        <w:tc>
          <w:tcPr>
            <w:tcW w:w="96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Shorts</w:t>
            </w:r>
          </w:p>
        </w:tc>
        <w:tc>
          <w:tcPr>
            <w:tcW w:w="2919"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T_Shirt_Short_Sleeve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30"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31" w:author="Luong, Anh" w:date="2014-11-02T21:23:00Z">
                  <w:rPr>
                    <w:rFonts w:ascii="Calibri" w:hAnsi="Calibri" w:cs="Calibri"/>
                    <w:color w:val="FF0000"/>
                    <w:sz w:val="22"/>
                    <w:szCs w:val="22"/>
                    <w:lang w:eastAsia="zh-CN"/>
                  </w:rPr>
                </w:rPrChange>
              </w:rPr>
              <w:t>20</w:t>
            </w:r>
          </w:p>
        </w:tc>
        <w:tc>
          <w:tcPr>
            <w:tcW w:w="96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Shorts</w:t>
            </w:r>
          </w:p>
        </w:tc>
        <w:tc>
          <w:tcPr>
            <w:tcW w:w="2919"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T_Shirt_Long_Sleeve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32"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33" w:author="Luong, Anh" w:date="2014-11-02T21:23:00Z">
                  <w:rPr>
                    <w:rFonts w:ascii="Calibri" w:hAnsi="Calibri" w:cs="Calibri"/>
                    <w:color w:val="FF0000"/>
                    <w:sz w:val="22"/>
                    <w:szCs w:val="22"/>
                    <w:lang w:eastAsia="zh-CN"/>
                  </w:rPr>
                </w:rPrChange>
              </w:rPr>
              <w:t>5</w:t>
            </w:r>
          </w:p>
        </w:tc>
        <w:tc>
          <w:tcPr>
            <w:tcW w:w="96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bl>
    <w:p w:rsidR="00B82E7A" w:rsidRDefault="00B82E7A" w:rsidP="00B82E7A">
      <w:pPr>
        <w:pStyle w:val="Heading8"/>
      </w:pPr>
      <w:r>
        <w:t xml:space="preserve">Table 3.4: Pair </w:t>
      </w:r>
      <w:proofErr w:type="gramStart"/>
      <w:r>
        <w:t>Matching</w:t>
      </w:r>
      <w:proofErr w:type="gramEnd"/>
      <w:r>
        <w:t xml:space="preserve"> score table for male.</w:t>
      </w:r>
    </w:p>
    <w:p w:rsidR="00B82E7A" w:rsidRDefault="00B82E7A" w:rsidP="00B82E7A">
      <w:pPr>
        <w:pStyle w:val="text"/>
      </w:pPr>
    </w:p>
    <w:tbl>
      <w:tblPr>
        <w:tblW w:w="6735" w:type="dxa"/>
        <w:tblInd w:w="93" w:type="dxa"/>
        <w:tblLook w:val="04A0" w:firstRow="1" w:lastRow="0" w:firstColumn="1" w:lastColumn="0" w:noHBand="0" w:noVBand="1"/>
      </w:tblPr>
      <w:tblGrid>
        <w:gridCol w:w="1782"/>
        <w:gridCol w:w="2993"/>
        <w:gridCol w:w="960"/>
        <w:gridCol w:w="1000"/>
      </w:tblGrid>
      <w:tr w:rsidR="00B82E7A" w:rsidRPr="008C1141" w:rsidTr="00032C97">
        <w:trPr>
          <w:trHeight w:val="375"/>
        </w:trPr>
        <w:tc>
          <w:tcPr>
            <w:tcW w:w="1782"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B82E7A" w:rsidRPr="008C1141" w:rsidRDefault="00B82E7A" w:rsidP="00032C97">
            <w:pPr>
              <w:overflowPunct/>
              <w:autoSpaceDE/>
              <w:autoSpaceDN/>
              <w:adjustRightInd/>
              <w:jc w:val="center"/>
              <w:textAlignment w:val="auto"/>
              <w:rPr>
                <w:rFonts w:ascii="Calibri" w:hAnsi="Calibri" w:cs="Calibri"/>
                <w:b/>
                <w:bCs/>
                <w:color w:val="000000"/>
                <w:sz w:val="28"/>
                <w:szCs w:val="28"/>
                <w:lang w:eastAsia="zh-CN"/>
              </w:rPr>
            </w:pPr>
            <w:r w:rsidRPr="008C1141">
              <w:rPr>
                <w:rFonts w:ascii="Calibri" w:hAnsi="Calibri" w:cs="Calibri"/>
                <w:b/>
                <w:bCs/>
                <w:color w:val="000000"/>
                <w:sz w:val="28"/>
                <w:szCs w:val="28"/>
                <w:lang w:eastAsia="zh-CN"/>
              </w:rPr>
              <w:t>Bottom</w:t>
            </w:r>
          </w:p>
        </w:tc>
        <w:tc>
          <w:tcPr>
            <w:tcW w:w="2993" w:type="dxa"/>
            <w:tcBorders>
              <w:top w:val="single" w:sz="4" w:space="0" w:color="auto"/>
              <w:left w:val="nil"/>
              <w:bottom w:val="single" w:sz="4" w:space="0" w:color="auto"/>
              <w:right w:val="single" w:sz="4" w:space="0" w:color="auto"/>
            </w:tcBorders>
            <w:shd w:val="clear" w:color="000000" w:fill="00B0F0"/>
            <w:noWrap/>
            <w:vAlign w:val="bottom"/>
            <w:hideMark/>
          </w:tcPr>
          <w:p w:rsidR="00B82E7A" w:rsidRPr="008C1141" w:rsidRDefault="00B82E7A" w:rsidP="00032C97">
            <w:pPr>
              <w:overflowPunct/>
              <w:autoSpaceDE/>
              <w:autoSpaceDN/>
              <w:adjustRightInd/>
              <w:jc w:val="center"/>
              <w:textAlignment w:val="auto"/>
              <w:rPr>
                <w:rFonts w:ascii="Calibri" w:hAnsi="Calibri" w:cs="Calibri"/>
                <w:b/>
                <w:bCs/>
                <w:color w:val="000000"/>
                <w:sz w:val="28"/>
                <w:szCs w:val="28"/>
                <w:lang w:eastAsia="zh-CN"/>
              </w:rPr>
            </w:pPr>
            <w:r w:rsidRPr="008C1141">
              <w:rPr>
                <w:rFonts w:ascii="Calibri" w:hAnsi="Calibri" w:cs="Calibri"/>
                <w:b/>
                <w:bCs/>
                <w:color w:val="000000"/>
                <w:sz w:val="28"/>
                <w:szCs w:val="28"/>
                <w:lang w:eastAsia="zh-CN"/>
              </w:rPr>
              <w:t>Top</w:t>
            </w:r>
          </w:p>
        </w:tc>
        <w:tc>
          <w:tcPr>
            <w:tcW w:w="960" w:type="dxa"/>
            <w:tcBorders>
              <w:top w:val="single" w:sz="4" w:space="0" w:color="auto"/>
              <w:left w:val="nil"/>
              <w:bottom w:val="single" w:sz="4" w:space="0" w:color="auto"/>
              <w:right w:val="single" w:sz="4" w:space="0" w:color="auto"/>
            </w:tcBorders>
            <w:shd w:val="clear" w:color="000000" w:fill="00B0F0"/>
            <w:noWrap/>
            <w:vAlign w:val="bottom"/>
            <w:hideMark/>
          </w:tcPr>
          <w:p w:rsidR="00B82E7A" w:rsidRPr="00753345" w:rsidRDefault="00B82E7A" w:rsidP="00032C97">
            <w:pPr>
              <w:overflowPunct/>
              <w:autoSpaceDE/>
              <w:autoSpaceDN/>
              <w:adjustRightInd/>
              <w:jc w:val="center"/>
              <w:textAlignment w:val="auto"/>
              <w:rPr>
                <w:rFonts w:ascii="Calibri" w:hAnsi="Calibri" w:cs="Calibri"/>
                <w:b/>
                <w:bCs/>
                <w:sz w:val="28"/>
                <w:szCs w:val="28"/>
                <w:lang w:eastAsia="zh-CN"/>
                <w:rPrChange w:id="434" w:author="Luong, Anh" w:date="2014-11-02T21:23:00Z">
                  <w:rPr>
                    <w:rFonts w:ascii="Calibri" w:hAnsi="Calibri" w:cs="Calibri"/>
                    <w:b/>
                    <w:bCs/>
                    <w:color w:val="FF0000"/>
                    <w:sz w:val="28"/>
                    <w:szCs w:val="28"/>
                    <w:lang w:eastAsia="zh-CN"/>
                  </w:rPr>
                </w:rPrChange>
              </w:rPr>
            </w:pPr>
            <w:r w:rsidRPr="00753345">
              <w:rPr>
                <w:rFonts w:ascii="Calibri" w:hAnsi="Calibri" w:cs="Calibri"/>
                <w:b/>
                <w:bCs/>
                <w:sz w:val="28"/>
                <w:szCs w:val="28"/>
                <w:lang w:eastAsia="zh-CN"/>
                <w:rPrChange w:id="435" w:author="Luong, Anh" w:date="2014-11-02T21:23:00Z">
                  <w:rPr>
                    <w:rFonts w:ascii="Calibri" w:hAnsi="Calibri" w:cs="Calibri"/>
                    <w:b/>
                    <w:bCs/>
                    <w:color w:val="FF0000"/>
                    <w:sz w:val="28"/>
                    <w:szCs w:val="28"/>
                    <w:lang w:eastAsia="zh-CN"/>
                  </w:rPr>
                </w:rPrChange>
              </w:rPr>
              <w:t>Point</w:t>
            </w:r>
          </w:p>
        </w:tc>
        <w:tc>
          <w:tcPr>
            <w:tcW w:w="1000" w:type="dxa"/>
            <w:tcBorders>
              <w:top w:val="single" w:sz="4" w:space="0" w:color="auto"/>
              <w:left w:val="nil"/>
              <w:bottom w:val="single" w:sz="4" w:space="0" w:color="auto"/>
              <w:right w:val="single" w:sz="4" w:space="0" w:color="auto"/>
            </w:tcBorders>
            <w:shd w:val="clear" w:color="000000" w:fill="00B0F0"/>
            <w:noWrap/>
            <w:vAlign w:val="bottom"/>
            <w:hideMark/>
          </w:tcPr>
          <w:p w:rsidR="00B82E7A" w:rsidRPr="008C1141" w:rsidRDefault="00B82E7A" w:rsidP="00032C97">
            <w:pPr>
              <w:overflowPunct/>
              <w:autoSpaceDE/>
              <w:autoSpaceDN/>
              <w:adjustRightInd/>
              <w:jc w:val="center"/>
              <w:textAlignment w:val="auto"/>
              <w:rPr>
                <w:rFonts w:ascii="Calibri" w:hAnsi="Calibri" w:cs="Calibri"/>
                <w:b/>
                <w:bCs/>
                <w:color w:val="000000"/>
                <w:sz w:val="28"/>
                <w:szCs w:val="28"/>
                <w:lang w:eastAsia="zh-CN"/>
              </w:rPr>
            </w:pPr>
            <w:r w:rsidRPr="008C1141">
              <w:rPr>
                <w:rFonts w:ascii="Calibri" w:hAnsi="Calibri" w:cs="Calibri"/>
                <w:b/>
                <w:bCs/>
                <w:color w:val="000000"/>
                <w:sz w:val="28"/>
                <w:szCs w:val="28"/>
                <w:lang w:eastAsia="zh-CN"/>
              </w:rPr>
              <w:t>Outer</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Pants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Collared_And_Button_Down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36"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37" w:author="Luong, Anh" w:date="2014-11-02T21:23:00Z">
                  <w:rPr>
                    <w:rFonts w:ascii="Calibri" w:hAnsi="Calibri" w:cs="Calibri"/>
                    <w:color w:val="FF0000"/>
                    <w:sz w:val="22"/>
                    <w:szCs w:val="22"/>
                    <w:lang w:eastAsia="zh-CN"/>
                  </w:rPr>
                </w:rPrChange>
              </w:rPr>
              <w:t>20</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Pants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Blouse_Short_Sleeve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38"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39" w:author="Luong, Anh" w:date="2014-11-02T21:23:00Z">
                  <w:rPr>
                    <w:rFonts w:ascii="Calibri" w:hAnsi="Calibri" w:cs="Calibri"/>
                    <w:color w:val="FF0000"/>
                    <w:sz w:val="22"/>
                    <w:szCs w:val="22"/>
                    <w:lang w:eastAsia="zh-CN"/>
                  </w:rPr>
                </w:rPrChange>
              </w:rPr>
              <w:t>16</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Pants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Blouse_Long_Sleeve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40"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41" w:author="Luong, Anh" w:date="2014-11-02T21:23:00Z">
                  <w:rPr>
                    <w:rFonts w:ascii="Calibri" w:hAnsi="Calibri" w:cs="Calibri"/>
                    <w:color w:val="FF0000"/>
                    <w:sz w:val="22"/>
                    <w:szCs w:val="22"/>
                    <w:lang w:eastAsia="zh-CN"/>
                  </w:rPr>
                </w:rPrChange>
              </w:rPr>
              <w:t>16</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lastRenderedPageBreak/>
              <w:t>Pants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Blouse_Sleeveless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42"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43" w:author="Luong, Anh" w:date="2014-11-02T21:23:00Z">
                  <w:rPr>
                    <w:rFonts w:ascii="Calibri" w:hAnsi="Calibri" w:cs="Calibri"/>
                    <w:color w:val="FF0000"/>
                    <w:sz w:val="22"/>
                    <w:szCs w:val="22"/>
                    <w:lang w:eastAsia="zh-CN"/>
                  </w:rPr>
                </w:rPrChange>
              </w:rPr>
              <w:t>16</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Yes</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Pants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Tank_Camisoles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44"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45" w:author="Luong, Anh" w:date="2014-11-02T21:23:00Z">
                  <w:rPr>
                    <w:rFonts w:ascii="Calibri" w:hAnsi="Calibri" w:cs="Calibri"/>
                    <w:color w:val="FF0000"/>
                    <w:sz w:val="22"/>
                    <w:szCs w:val="22"/>
                    <w:lang w:eastAsia="zh-CN"/>
                  </w:rPr>
                </w:rPrChange>
              </w:rPr>
              <w:t>10</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Yes</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Pants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Party_Top</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46"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47" w:author="Luong, Anh" w:date="2014-11-02T21:23:00Z">
                  <w:rPr>
                    <w:rFonts w:ascii="Calibri" w:hAnsi="Calibri" w:cs="Calibri"/>
                    <w:color w:val="FF0000"/>
                    <w:sz w:val="22"/>
                    <w:szCs w:val="22"/>
                    <w:lang w:eastAsia="zh-CN"/>
                  </w:rPr>
                </w:rPrChange>
              </w:rPr>
              <w:t>10</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Jeans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Blouse_Short_Sleeve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48"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49" w:author="Luong, Anh" w:date="2014-11-02T21:23:00Z">
                  <w:rPr>
                    <w:rFonts w:ascii="Calibri" w:hAnsi="Calibri" w:cs="Calibri"/>
                    <w:color w:val="FF0000"/>
                    <w:sz w:val="22"/>
                    <w:szCs w:val="22"/>
                    <w:lang w:eastAsia="zh-CN"/>
                  </w:rPr>
                </w:rPrChange>
              </w:rPr>
              <w:t>10</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Yes</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Jeans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Blouse_Long_Sleeve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50"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51" w:author="Luong, Anh" w:date="2014-11-02T21:23:00Z">
                  <w:rPr>
                    <w:rFonts w:ascii="Calibri" w:hAnsi="Calibri" w:cs="Calibri"/>
                    <w:color w:val="FF0000"/>
                    <w:sz w:val="22"/>
                    <w:szCs w:val="22"/>
                    <w:lang w:eastAsia="zh-CN"/>
                  </w:rPr>
                </w:rPrChange>
              </w:rPr>
              <w:t>10</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Jeans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Blouse_Sleeveless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52"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53" w:author="Luong, Anh" w:date="2014-11-02T21:23:00Z">
                  <w:rPr>
                    <w:rFonts w:ascii="Calibri" w:hAnsi="Calibri" w:cs="Calibri"/>
                    <w:color w:val="FF0000"/>
                    <w:sz w:val="22"/>
                    <w:szCs w:val="22"/>
                    <w:lang w:eastAsia="zh-CN"/>
                  </w:rPr>
                </w:rPrChange>
              </w:rPr>
              <w:t>10</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Yes</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Jeans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T_Shirt_Long_Sleeve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54"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55" w:author="Luong, Anh" w:date="2014-11-02T21:23:00Z">
                  <w:rPr>
                    <w:rFonts w:ascii="Calibri" w:hAnsi="Calibri" w:cs="Calibri"/>
                    <w:color w:val="FF0000"/>
                    <w:sz w:val="22"/>
                    <w:szCs w:val="22"/>
                    <w:lang w:eastAsia="zh-CN"/>
                  </w:rPr>
                </w:rPrChange>
              </w:rPr>
              <w:t>20</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Jeans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T_Shirt_Short_Sleeve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56"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57" w:author="Luong, Anh" w:date="2014-11-02T21:23:00Z">
                  <w:rPr>
                    <w:rFonts w:ascii="Calibri" w:hAnsi="Calibri" w:cs="Calibri"/>
                    <w:color w:val="FF0000"/>
                    <w:sz w:val="22"/>
                    <w:szCs w:val="22"/>
                    <w:lang w:eastAsia="zh-CN"/>
                  </w:rPr>
                </w:rPrChange>
              </w:rPr>
              <w:t>20</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Jeans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Tank_Camisoles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58"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59" w:author="Luong, Anh" w:date="2014-11-02T21:23:00Z">
                  <w:rPr>
                    <w:rFonts w:ascii="Calibri" w:hAnsi="Calibri" w:cs="Calibri"/>
                    <w:color w:val="FF0000"/>
                    <w:sz w:val="22"/>
                    <w:szCs w:val="22"/>
                    <w:lang w:eastAsia="zh-CN"/>
                  </w:rPr>
                </w:rPrChange>
              </w:rPr>
              <w:t>16</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Yes</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Jeans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Party_Top</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60"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61" w:author="Luong, Anh" w:date="2014-11-02T21:23:00Z">
                  <w:rPr>
                    <w:rFonts w:ascii="Calibri" w:hAnsi="Calibri" w:cs="Calibri"/>
                    <w:color w:val="FF0000"/>
                    <w:sz w:val="22"/>
                    <w:szCs w:val="22"/>
                    <w:lang w:eastAsia="zh-CN"/>
                  </w:rPr>
                </w:rPrChange>
              </w:rPr>
              <w:t>16</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Jeans</w:t>
            </w:r>
          </w:p>
        </w:tc>
        <w:tc>
          <w:tcPr>
            <w:tcW w:w="2993"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Pull_Over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62"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63" w:author="Luong, Anh" w:date="2014-11-02T21:23:00Z">
                  <w:rPr>
                    <w:rFonts w:ascii="Calibri" w:hAnsi="Calibri" w:cs="Calibri"/>
                    <w:color w:val="FF0000"/>
                    <w:sz w:val="22"/>
                    <w:szCs w:val="22"/>
                    <w:lang w:eastAsia="zh-CN"/>
                  </w:rPr>
                </w:rPrChange>
              </w:rPr>
              <w:t>16</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Legging_Skinny</w:t>
            </w:r>
            <w:proofErr w:type="spellEnd"/>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Blouse_Short_Sleeve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64"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65" w:author="Luong, Anh" w:date="2014-11-02T21:23:00Z">
                  <w:rPr>
                    <w:rFonts w:ascii="Calibri" w:hAnsi="Calibri" w:cs="Calibri"/>
                    <w:color w:val="FF0000"/>
                    <w:sz w:val="22"/>
                    <w:szCs w:val="22"/>
                    <w:lang w:eastAsia="zh-CN"/>
                  </w:rPr>
                </w:rPrChange>
              </w:rPr>
              <w:t>10</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Legging_Skinny</w:t>
            </w:r>
            <w:proofErr w:type="spellEnd"/>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Blouse_Long_Sleeve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66"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67" w:author="Luong, Anh" w:date="2014-11-02T21:23:00Z">
                  <w:rPr>
                    <w:rFonts w:ascii="Calibri" w:hAnsi="Calibri" w:cs="Calibri"/>
                    <w:color w:val="FF0000"/>
                    <w:sz w:val="22"/>
                    <w:szCs w:val="22"/>
                    <w:lang w:eastAsia="zh-CN"/>
                  </w:rPr>
                </w:rPrChange>
              </w:rPr>
              <w:t>10</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Legging_Skinny</w:t>
            </w:r>
            <w:proofErr w:type="spellEnd"/>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Blouse_Sleeveless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68"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69" w:author="Luong, Anh" w:date="2014-11-02T21:23:00Z">
                  <w:rPr>
                    <w:rFonts w:ascii="Calibri" w:hAnsi="Calibri" w:cs="Calibri"/>
                    <w:color w:val="FF0000"/>
                    <w:sz w:val="22"/>
                    <w:szCs w:val="22"/>
                    <w:lang w:eastAsia="zh-CN"/>
                  </w:rPr>
                </w:rPrChange>
              </w:rPr>
              <w:t>10</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Yes</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Legging_Skinny</w:t>
            </w:r>
            <w:proofErr w:type="spellEnd"/>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T_Shirt_Long_Sleeve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70"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71" w:author="Luong, Anh" w:date="2014-11-02T21:23:00Z">
                  <w:rPr>
                    <w:rFonts w:ascii="Calibri" w:hAnsi="Calibri" w:cs="Calibri"/>
                    <w:color w:val="FF0000"/>
                    <w:sz w:val="22"/>
                    <w:szCs w:val="22"/>
                    <w:lang w:eastAsia="zh-CN"/>
                  </w:rPr>
                </w:rPrChange>
              </w:rPr>
              <w:t>6</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Legging_Skinny</w:t>
            </w:r>
            <w:proofErr w:type="spellEnd"/>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T_Shirt_Short_Sleeve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72"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73" w:author="Luong, Anh" w:date="2014-11-02T21:23:00Z">
                  <w:rPr>
                    <w:rFonts w:ascii="Calibri" w:hAnsi="Calibri" w:cs="Calibri"/>
                    <w:color w:val="FF0000"/>
                    <w:sz w:val="22"/>
                    <w:szCs w:val="22"/>
                    <w:lang w:eastAsia="zh-CN"/>
                  </w:rPr>
                </w:rPrChange>
              </w:rPr>
              <w:t>6</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Yes</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Legging_Skinny</w:t>
            </w:r>
            <w:proofErr w:type="spellEnd"/>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Tank_Camisoles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74"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75" w:author="Luong, Anh" w:date="2014-11-02T21:23:00Z">
                  <w:rPr>
                    <w:rFonts w:ascii="Calibri" w:hAnsi="Calibri" w:cs="Calibri"/>
                    <w:color w:val="FF0000"/>
                    <w:sz w:val="22"/>
                    <w:szCs w:val="22"/>
                    <w:lang w:eastAsia="zh-CN"/>
                  </w:rPr>
                </w:rPrChange>
              </w:rPr>
              <w:t>6</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Yes</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Legging_Skinny</w:t>
            </w:r>
            <w:proofErr w:type="spellEnd"/>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Party_Top</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76"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77" w:author="Luong, Anh" w:date="2014-11-02T21:23:00Z">
                  <w:rPr>
                    <w:rFonts w:ascii="Calibri" w:hAnsi="Calibri" w:cs="Calibri"/>
                    <w:color w:val="FF0000"/>
                    <w:sz w:val="22"/>
                    <w:szCs w:val="22"/>
                    <w:lang w:eastAsia="zh-CN"/>
                  </w:rPr>
                </w:rPrChange>
              </w:rPr>
              <w:t>20</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Legging_Skinny</w:t>
            </w:r>
            <w:proofErr w:type="spellEnd"/>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Tunic</w:t>
            </w:r>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78"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79" w:author="Luong, Anh" w:date="2014-11-02T21:23:00Z">
                  <w:rPr>
                    <w:rFonts w:ascii="Calibri" w:hAnsi="Calibri" w:cs="Calibri"/>
                    <w:color w:val="FF0000"/>
                    <w:sz w:val="22"/>
                    <w:szCs w:val="22"/>
                    <w:lang w:eastAsia="zh-CN"/>
                  </w:rPr>
                </w:rPrChange>
              </w:rPr>
              <w:t>20</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Legging_Skinny</w:t>
            </w:r>
            <w:proofErr w:type="spellEnd"/>
          </w:p>
        </w:tc>
        <w:tc>
          <w:tcPr>
            <w:tcW w:w="2993"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Pull_Over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80"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81" w:author="Luong, Anh" w:date="2014-11-02T21:23:00Z">
                  <w:rPr>
                    <w:rFonts w:ascii="Calibri" w:hAnsi="Calibri" w:cs="Calibri"/>
                    <w:color w:val="FF0000"/>
                    <w:sz w:val="22"/>
                    <w:szCs w:val="22"/>
                    <w:lang w:eastAsia="zh-CN"/>
                  </w:rPr>
                </w:rPrChange>
              </w:rPr>
              <w:t>6</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Legging_Skinny</w:t>
            </w:r>
            <w:proofErr w:type="spellEnd"/>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Collared_And_Button_Down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82"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83" w:author="Luong, Anh" w:date="2014-11-02T21:23:00Z">
                  <w:rPr>
                    <w:rFonts w:ascii="Calibri" w:hAnsi="Calibri" w:cs="Calibri"/>
                    <w:color w:val="FF0000"/>
                    <w:sz w:val="22"/>
                    <w:szCs w:val="22"/>
                    <w:lang w:eastAsia="zh-CN"/>
                  </w:rPr>
                </w:rPrChange>
              </w:rPr>
              <w:t>6</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Shorts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Blouse_Short_Sleeve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84"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85" w:author="Luong, Anh" w:date="2014-11-02T21:23:00Z">
                  <w:rPr>
                    <w:rFonts w:ascii="Calibri" w:hAnsi="Calibri" w:cs="Calibri"/>
                    <w:color w:val="FF0000"/>
                    <w:sz w:val="22"/>
                    <w:szCs w:val="22"/>
                    <w:lang w:eastAsia="zh-CN"/>
                  </w:rPr>
                </w:rPrChange>
              </w:rPr>
              <w:t>10</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Shorts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Blouse_Long_Sleeve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86"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87" w:author="Luong, Anh" w:date="2014-11-02T21:23:00Z">
                  <w:rPr>
                    <w:rFonts w:ascii="Calibri" w:hAnsi="Calibri" w:cs="Calibri"/>
                    <w:color w:val="FF0000"/>
                    <w:sz w:val="22"/>
                    <w:szCs w:val="22"/>
                    <w:lang w:eastAsia="zh-CN"/>
                  </w:rPr>
                </w:rPrChange>
              </w:rPr>
              <w:t>10</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Shorts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Blouse_Sleeveless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88"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89" w:author="Luong, Anh" w:date="2014-11-02T21:23:00Z">
                  <w:rPr>
                    <w:rFonts w:ascii="Calibri" w:hAnsi="Calibri" w:cs="Calibri"/>
                    <w:color w:val="FF0000"/>
                    <w:sz w:val="22"/>
                    <w:szCs w:val="22"/>
                    <w:lang w:eastAsia="zh-CN"/>
                  </w:rPr>
                </w:rPrChange>
              </w:rPr>
              <w:t>10</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Yes</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Shorts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T_Shirt_Long_Sleeve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90"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91" w:author="Luong, Anh" w:date="2014-11-02T21:23:00Z">
                  <w:rPr>
                    <w:rFonts w:ascii="Calibri" w:hAnsi="Calibri" w:cs="Calibri"/>
                    <w:color w:val="FF0000"/>
                    <w:sz w:val="22"/>
                    <w:szCs w:val="22"/>
                    <w:lang w:eastAsia="zh-CN"/>
                  </w:rPr>
                </w:rPrChange>
              </w:rPr>
              <w:t>16</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Shorts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T_Shirt_Short_Sleeve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92"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93" w:author="Luong, Anh" w:date="2014-11-02T21:23:00Z">
                  <w:rPr>
                    <w:rFonts w:ascii="Calibri" w:hAnsi="Calibri" w:cs="Calibri"/>
                    <w:color w:val="FF0000"/>
                    <w:sz w:val="22"/>
                    <w:szCs w:val="22"/>
                    <w:lang w:eastAsia="zh-CN"/>
                  </w:rPr>
                </w:rPrChange>
              </w:rPr>
              <w:t>20</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Yes</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Shorts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Tank_Camisoles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94"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95" w:author="Luong, Anh" w:date="2014-11-02T21:23:00Z">
                  <w:rPr>
                    <w:rFonts w:ascii="Calibri" w:hAnsi="Calibri" w:cs="Calibri"/>
                    <w:color w:val="FF0000"/>
                    <w:sz w:val="22"/>
                    <w:szCs w:val="22"/>
                    <w:lang w:eastAsia="zh-CN"/>
                  </w:rPr>
                </w:rPrChange>
              </w:rPr>
              <w:t>20</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Yes</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Shorts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Party_Top</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96"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97" w:author="Luong, Anh" w:date="2014-11-02T21:23:00Z">
                  <w:rPr>
                    <w:rFonts w:ascii="Calibri" w:hAnsi="Calibri" w:cs="Calibri"/>
                    <w:color w:val="FF0000"/>
                    <w:sz w:val="22"/>
                    <w:szCs w:val="22"/>
                    <w:lang w:eastAsia="zh-CN"/>
                  </w:rPr>
                </w:rPrChange>
              </w:rPr>
              <w:t>6</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Shorts</w:t>
            </w:r>
          </w:p>
        </w:tc>
        <w:tc>
          <w:tcPr>
            <w:tcW w:w="2993"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Pull_Over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498"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499" w:author="Luong, Anh" w:date="2014-11-02T21:23:00Z">
                  <w:rPr>
                    <w:rFonts w:ascii="Calibri" w:hAnsi="Calibri" w:cs="Calibri"/>
                    <w:color w:val="FF0000"/>
                    <w:sz w:val="22"/>
                    <w:szCs w:val="22"/>
                    <w:lang w:eastAsia="zh-CN"/>
                  </w:rPr>
                </w:rPrChange>
              </w:rPr>
              <w:t>10</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Skirts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Collared_And_Button_Down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500"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501" w:author="Luong, Anh" w:date="2014-11-02T21:23:00Z">
                  <w:rPr>
                    <w:rFonts w:ascii="Calibri" w:hAnsi="Calibri" w:cs="Calibri"/>
                    <w:color w:val="FF0000"/>
                    <w:sz w:val="22"/>
                    <w:szCs w:val="22"/>
                    <w:lang w:eastAsia="zh-CN"/>
                  </w:rPr>
                </w:rPrChange>
              </w:rPr>
              <w:t>10</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Skirts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Blouse_Short_Sleeve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502"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503" w:author="Luong, Anh" w:date="2014-11-02T21:23:00Z">
                  <w:rPr>
                    <w:rFonts w:ascii="Calibri" w:hAnsi="Calibri" w:cs="Calibri"/>
                    <w:color w:val="FF0000"/>
                    <w:sz w:val="22"/>
                    <w:szCs w:val="22"/>
                    <w:lang w:eastAsia="zh-CN"/>
                  </w:rPr>
                </w:rPrChange>
              </w:rPr>
              <w:t>20</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Skirts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Blouse_Long_Sleeve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504"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505" w:author="Luong, Anh" w:date="2014-11-02T21:23:00Z">
                  <w:rPr>
                    <w:rFonts w:ascii="Calibri" w:hAnsi="Calibri" w:cs="Calibri"/>
                    <w:color w:val="FF0000"/>
                    <w:sz w:val="22"/>
                    <w:szCs w:val="22"/>
                    <w:lang w:eastAsia="zh-CN"/>
                  </w:rPr>
                </w:rPrChange>
              </w:rPr>
              <w:t>16</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Skirts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Blouse_Sleeveless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506"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507" w:author="Luong, Anh" w:date="2014-11-02T21:23:00Z">
                  <w:rPr>
                    <w:rFonts w:ascii="Calibri" w:hAnsi="Calibri" w:cs="Calibri"/>
                    <w:color w:val="FF0000"/>
                    <w:sz w:val="22"/>
                    <w:szCs w:val="22"/>
                    <w:lang w:eastAsia="zh-CN"/>
                  </w:rPr>
                </w:rPrChange>
              </w:rPr>
              <w:t>20</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Yes</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Skirts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T_Shirt_Long_Sleeve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508"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509" w:author="Luong, Anh" w:date="2014-11-02T21:23:00Z">
                  <w:rPr>
                    <w:rFonts w:ascii="Calibri" w:hAnsi="Calibri" w:cs="Calibri"/>
                    <w:color w:val="FF0000"/>
                    <w:sz w:val="22"/>
                    <w:szCs w:val="22"/>
                    <w:lang w:eastAsia="zh-CN"/>
                  </w:rPr>
                </w:rPrChange>
              </w:rPr>
              <w:t>16</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Skirts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T_Shirt_Short_Sleeve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510"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511" w:author="Luong, Anh" w:date="2014-11-02T21:23:00Z">
                  <w:rPr>
                    <w:rFonts w:ascii="Calibri" w:hAnsi="Calibri" w:cs="Calibri"/>
                    <w:color w:val="FF0000"/>
                    <w:sz w:val="22"/>
                    <w:szCs w:val="22"/>
                    <w:lang w:eastAsia="zh-CN"/>
                  </w:rPr>
                </w:rPrChange>
              </w:rPr>
              <w:t>16</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Yes</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Skirts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Tank_Camisoles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512"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513" w:author="Luong, Anh" w:date="2014-11-02T21:23:00Z">
                  <w:rPr>
                    <w:rFonts w:ascii="Calibri" w:hAnsi="Calibri" w:cs="Calibri"/>
                    <w:color w:val="FF0000"/>
                    <w:sz w:val="22"/>
                    <w:szCs w:val="22"/>
                    <w:lang w:eastAsia="zh-CN"/>
                  </w:rPr>
                </w:rPrChange>
              </w:rPr>
              <w:t>10</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Yes</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Skirts</w:t>
            </w:r>
          </w:p>
        </w:tc>
        <w:tc>
          <w:tcPr>
            <w:tcW w:w="2993" w:type="dxa"/>
            <w:tcBorders>
              <w:top w:val="nil"/>
              <w:left w:val="nil"/>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Party_Top</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514"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515" w:author="Luong, Anh" w:date="2014-11-02T21:23:00Z">
                  <w:rPr>
                    <w:rFonts w:ascii="Calibri" w:hAnsi="Calibri" w:cs="Calibri"/>
                    <w:color w:val="FF0000"/>
                    <w:sz w:val="22"/>
                    <w:szCs w:val="22"/>
                    <w:lang w:eastAsia="zh-CN"/>
                  </w:rPr>
                </w:rPrChange>
              </w:rPr>
              <w:t>20</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r w:rsidR="00B82E7A" w:rsidRPr="008C1141" w:rsidTr="00032C97">
        <w:trPr>
          <w:trHeight w:val="300"/>
        </w:trPr>
        <w:tc>
          <w:tcPr>
            <w:tcW w:w="1782" w:type="dxa"/>
            <w:tcBorders>
              <w:top w:val="nil"/>
              <w:left w:val="single" w:sz="4" w:space="0" w:color="auto"/>
              <w:bottom w:val="single" w:sz="4" w:space="0" w:color="auto"/>
              <w:right w:val="single" w:sz="4" w:space="0" w:color="auto"/>
            </w:tcBorders>
            <w:shd w:val="clear" w:color="auto" w:fill="auto"/>
            <w:noWrap/>
            <w:vAlign w:val="center"/>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r w:rsidRPr="008C1141">
              <w:rPr>
                <w:rFonts w:ascii="Arial" w:hAnsi="Arial" w:cs="Arial"/>
                <w:color w:val="000000"/>
                <w:sz w:val="22"/>
                <w:szCs w:val="22"/>
                <w:lang w:eastAsia="zh-CN"/>
              </w:rPr>
              <w:t>Skirts</w:t>
            </w:r>
          </w:p>
        </w:tc>
        <w:tc>
          <w:tcPr>
            <w:tcW w:w="2993"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Arial" w:hAnsi="Arial" w:cs="Arial"/>
                <w:color w:val="000000"/>
                <w:sz w:val="22"/>
                <w:szCs w:val="22"/>
                <w:lang w:eastAsia="zh-CN"/>
              </w:rPr>
            </w:pPr>
            <w:proofErr w:type="spellStart"/>
            <w:r w:rsidRPr="008C1141">
              <w:rPr>
                <w:rFonts w:ascii="Arial" w:hAnsi="Arial" w:cs="Arial"/>
                <w:color w:val="000000"/>
                <w:sz w:val="22"/>
                <w:szCs w:val="22"/>
                <w:lang w:eastAsia="zh-CN"/>
              </w:rPr>
              <w:t>Pull_Over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B82E7A" w:rsidRPr="00753345" w:rsidRDefault="00B82E7A" w:rsidP="00032C97">
            <w:pPr>
              <w:overflowPunct/>
              <w:autoSpaceDE/>
              <w:autoSpaceDN/>
              <w:adjustRightInd/>
              <w:jc w:val="center"/>
              <w:textAlignment w:val="auto"/>
              <w:rPr>
                <w:rFonts w:ascii="Calibri" w:hAnsi="Calibri" w:cs="Calibri"/>
                <w:sz w:val="22"/>
                <w:szCs w:val="22"/>
                <w:lang w:eastAsia="zh-CN"/>
                <w:rPrChange w:id="516" w:author="Luong, Anh" w:date="2014-11-02T21:23:00Z">
                  <w:rPr>
                    <w:rFonts w:ascii="Calibri" w:hAnsi="Calibri" w:cs="Calibri"/>
                    <w:color w:val="FF0000"/>
                    <w:sz w:val="22"/>
                    <w:szCs w:val="22"/>
                    <w:lang w:eastAsia="zh-CN"/>
                  </w:rPr>
                </w:rPrChange>
              </w:rPr>
            </w:pPr>
            <w:r w:rsidRPr="00753345">
              <w:rPr>
                <w:rFonts w:ascii="Calibri" w:hAnsi="Calibri" w:cs="Calibri"/>
                <w:sz w:val="22"/>
                <w:szCs w:val="22"/>
                <w:lang w:eastAsia="zh-CN"/>
                <w:rPrChange w:id="517" w:author="Luong, Anh" w:date="2014-11-02T21:23:00Z">
                  <w:rPr>
                    <w:rFonts w:ascii="Calibri" w:hAnsi="Calibri" w:cs="Calibri"/>
                    <w:color w:val="FF0000"/>
                    <w:sz w:val="22"/>
                    <w:szCs w:val="22"/>
                    <w:lang w:eastAsia="zh-CN"/>
                  </w:rPr>
                </w:rPrChange>
              </w:rPr>
              <w:t>6</w:t>
            </w:r>
          </w:p>
        </w:tc>
        <w:tc>
          <w:tcPr>
            <w:tcW w:w="1000" w:type="dxa"/>
            <w:tcBorders>
              <w:top w:val="nil"/>
              <w:left w:val="nil"/>
              <w:bottom w:val="single" w:sz="4" w:space="0" w:color="auto"/>
              <w:right w:val="single" w:sz="4" w:space="0" w:color="auto"/>
            </w:tcBorders>
            <w:shd w:val="clear" w:color="auto" w:fill="auto"/>
            <w:noWrap/>
            <w:vAlign w:val="bottom"/>
            <w:hideMark/>
          </w:tcPr>
          <w:p w:rsidR="00B82E7A" w:rsidRPr="008C1141" w:rsidRDefault="00B82E7A" w:rsidP="00032C97">
            <w:pPr>
              <w:overflowPunct/>
              <w:autoSpaceDE/>
              <w:autoSpaceDN/>
              <w:adjustRightInd/>
              <w:jc w:val="center"/>
              <w:textAlignment w:val="auto"/>
              <w:rPr>
                <w:rFonts w:ascii="Calibri" w:hAnsi="Calibri" w:cs="Calibri"/>
                <w:color w:val="000000"/>
                <w:sz w:val="22"/>
                <w:szCs w:val="22"/>
                <w:lang w:eastAsia="zh-CN"/>
              </w:rPr>
            </w:pPr>
            <w:r w:rsidRPr="008C1141">
              <w:rPr>
                <w:rFonts w:ascii="Calibri" w:hAnsi="Calibri" w:cs="Calibri"/>
                <w:color w:val="000000"/>
                <w:sz w:val="22"/>
                <w:szCs w:val="22"/>
                <w:lang w:eastAsia="zh-CN"/>
              </w:rPr>
              <w:t>No</w:t>
            </w:r>
          </w:p>
        </w:tc>
      </w:tr>
    </w:tbl>
    <w:p w:rsidR="00B82E7A" w:rsidRDefault="00B82E7A" w:rsidP="00B82E7A">
      <w:pPr>
        <w:pStyle w:val="Heading8"/>
      </w:pPr>
      <w:r>
        <w:lastRenderedPageBreak/>
        <w:t xml:space="preserve">Table 3.5: Pair </w:t>
      </w:r>
      <w:proofErr w:type="gramStart"/>
      <w:r>
        <w:t>Matching</w:t>
      </w:r>
      <w:proofErr w:type="gramEnd"/>
      <w:r>
        <w:t xml:space="preserve"> score table for female.</w:t>
      </w:r>
    </w:p>
    <w:p w:rsidR="00B82E7A" w:rsidRPr="00D550C2" w:rsidRDefault="00B82E7A" w:rsidP="00B82E7A">
      <w:pPr>
        <w:pStyle w:val="text"/>
      </w:pPr>
    </w:p>
    <w:p w:rsidR="00B82E7A" w:rsidRDefault="00B82E7A" w:rsidP="00B82E7A">
      <w:pPr>
        <w:pStyle w:val="Heading6"/>
      </w:pPr>
      <w:r>
        <w:t>3.1.3.2.5</w:t>
      </w:r>
      <w:r>
        <w:tab/>
        <w:t>Step 5 - Color matching</w:t>
      </w:r>
    </w:p>
    <w:p w:rsidR="00B82E7A" w:rsidRDefault="00B82E7A" w:rsidP="00B82E7A">
      <w:pPr>
        <w:pStyle w:val="text"/>
      </w:pPr>
      <w:r>
        <w:t xml:space="preserve">It is impossible to list every existing shade of color because there are </w:t>
      </w:r>
      <w:del w:id="518" w:author="Luong, Anh" w:date="2014-11-03T12:57:00Z">
        <w:r w:rsidDel="003F297E">
          <w:delText>just too many</w:delText>
        </w:r>
      </w:del>
      <w:ins w:id="519" w:author="Luong, Anh" w:date="2014-11-03T12:57:00Z">
        <w:r w:rsidR="003F297E">
          <w:t>infinite</w:t>
        </w:r>
      </w:ins>
      <w:r>
        <w:t>. We decided on twelve basic colors: beige, black, blue, brown, gray, green, orange, pink, red, violet, white, yellow, and an additional option of ‘</w:t>
      </w:r>
      <w:proofErr w:type="spellStart"/>
      <w:r>
        <w:t>multicolor_pattern</w:t>
      </w:r>
      <w:proofErr w:type="spellEnd"/>
      <w:r>
        <w:t xml:space="preserve">’ to accommodate items with more than one color. Therefore, we have a total of 13 colors to work with. These 13 colors can further be divided into two groups – “Color” (blue, green, violet, red, yellow, orange, pink, </w:t>
      </w:r>
      <w:proofErr w:type="spellStart"/>
      <w:r>
        <w:t>multicolor_pattern</w:t>
      </w:r>
      <w:proofErr w:type="spellEnd"/>
      <w:r>
        <w:t xml:space="preserve">) and “Neutral” (gray, white, </w:t>
      </w:r>
      <w:proofErr w:type="gramStart"/>
      <w:r>
        <w:t>black</w:t>
      </w:r>
      <w:proofErr w:type="gramEnd"/>
      <w:r>
        <w:t>, brown, beige). [CWL] has listed which colors are complimentary to one another. Besides, “Neutral” colors can be easily matched with other while the “Color” colors are more restricted. These relations are expressed through the points given to each combination of these colors in the color score Table 3.6.</w:t>
      </w:r>
      <w:ins w:id="520" w:author="Luong, Anh" w:date="2014-11-03T13:09:00Z">
        <w:r w:rsidR="00252026">
          <w:t xml:space="preserve"> </w:t>
        </w:r>
      </w:ins>
      <w:ins w:id="521" w:author="Luong, Anh" w:date="2014-11-03T13:13:00Z">
        <w:r w:rsidR="00252026">
          <w:t xml:space="preserve">Note that we </w:t>
        </w:r>
      </w:ins>
      <w:ins w:id="522" w:author="Luong, Anh" w:date="2014-11-03T13:32:00Z">
        <w:r w:rsidR="006175F8">
          <w:t xml:space="preserve">simplified our coloring scheme by </w:t>
        </w:r>
      </w:ins>
      <w:ins w:id="523" w:author="Luong, Anh" w:date="2014-11-03T13:10:00Z">
        <w:r w:rsidR="00252026">
          <w:t>treat</w:t>
        </w:r>
      </w:ins>
      <w:ins w:id="524" w:author="Luong, Anh" w:date="2014-11-03T13:33:00Z">
        <w:r w:rsidR="006175F8">
          <w:t>ing</w:t>
        </w:r>
      </w:ins>
      <w:ins w:id="525" w:author="Luong, Anh" w:date="2014-11-03T13:10:00Z">
        <w:r w:rsidR="00252026">
          <w:t xml:space="preserve"> </w:t>
        </w:r>
      </w:ins>
      <w:proofErr w:type="spellStart"/>
      <w:ins w:id="526" w:author="Luong, Anh" w:date="2014-11-03T13:09:00Z">
        <w:r w:rsidR="00252026">
          <w:t>multicolor_pattern</w:t>
        </w:r>
        <w:proofErr w:type="spellEnd"/>
        <w:r w:rsidR="00252026">
          <w:t xml:space="preserve"> as </w:t>
        </w:r>
      </w:ins>
      <w:ins w:id="527" w:author="Luong, Anh" w:date="2014-11-03T13:32:00Z">
        <w:r w:rsidR="006175F8">
          <w:t xml:space="preserve">a </w:t>
        </w:r>
      </w:ins>
      <w:ins w:id="528" w:author="Luong, Anh" w:date="2014-11-03T13:09:00Z">
        <w:r w:rsidR="00252026">
          <w:t>regular color</w:t>
        </w:r>
      </w:ins>
      <w:ins w:id="529" w:author="Luong, Anh" w:date="2014-11-03T13:33:00Z">
        <w:r w:rsidR="006175F8">
          <w:t xml:space="preserve"> </w:t>
        </w:r>
      </w:ins>
      <w:ins w:id="530" w:author="Luong, Anh" w:date="2014-11-03T13:34:00Z">
        <w:r w:rsidR="006175F8">
          <w:t xml:space="preserve">to avoid dealing with the </w:t>
        </w:r>
      </w:ins>
      <w:ins w:id="531" w:author="Luong, Anh" w:date="2014-11-03T13:33:00Z">
        <w:r w:rsidR="006175F8">
          <w:t xml:space="preserve">unlimited number </w:t>
        </w:r>
      </w:ins>
      <w:ins w:id="532" w:author="Luong, Anh" w:date="2014-11-03T13:28:00Z">
        <w:r w:rsidR="00E85DCC">
          <w:t>of them</w:t>
        </w:r>
      </w:ins>
      <w:ins w:id="533" w:author="Luong, Anh" w:date="2014-11-03T13:21:00Z">
        <w:r w:rsidR="00E85DCC">
          <w:t xml:space="preserve">. </w:t>
        </w:r>
      </w:ins>
      <w:ins w:id="534" w:author="Luong, Anh" w:date="2014-11-03T13:35:00Z">
        <w:r w:rsidR="006175F8">
          <w:t xml:space="preserve">There are many obstacles </w:t>
        </w:r>
      </w:ins>
      <w:ins w:id="535" w:author="Luong, Anh" w:date="2014-11-03T13:36:00Z">
        <w:r w:rsidR="006175F8">
          <w:t>associated with their numer</w:t>
        </w:r>
      </w:ins>
      <w:ins w:id="536" w:author="Luong, Anh" w:date="2014-11-03T13:37:00Z">
        <w:r w:rsidR="006175F8">
          <w:t xml:space="preserve">ous variants, and we state a couple of them to </w:t>
        </w:r>
      </w:ins>
      <w:ins w:id="537" w:author="Luong, Anh" w:date="2014-11-03T13:39:00Z">
        <w:r w:rsidR="006175F8">
          <w:t>explain our motivation on making such an assumption.</w:t>
        </w:r>
      </w:ins>
      <w:ins w:id="538" w:author="Luong, Anh" w:date="2014-11-03T13:35:00Z">
        <w:r w:rsidR="006175F8">
          <w:t xml:space="preserve"> </w:t>
        </w:r>
      </w:ins>
      <w:ins w:id="539" w:author="Luong, Anh" w:date="2014-11-03T13:21:00Z">
        <w:r w:rsidR="00E85DCC">
          <w:t xml:space="preserve">First, </w:t>
        </w:r>
      </w:ins>
      <w:ins w:id="540" w:author="Luong, Anh" w:date="2014-11-03T13:22:00Z">
        <w:r w:rsidR="00E85DCC">
          <w:t xml:space="preserve">it is extremely difficult to have user </w:t>
        </w:r>
      </w:ins>
      <w:ins w:id="541" w:author="Luong, Anh" w:date="2014-11-03T13:23:00Z">
        <w:r w:rsidR="00E85DCC">
          <w:t xml:space="preserve">manually </w:t>
        </w:r>
      </w:ins>
      <w:ins w:id="542" w:author="Luong, Anh" w:date="2014-11-03T13:22:00Z">
        <w:r w:rsidR="00E85DCC">
          <w:t>enter the right color and pattern and then interpret it correctly.</w:t>
        </w:r>
      </w:ins>
      <w:ins w:id="543" w:author="Luong, Anh" w:date="2014-11-03T13:23:00Z">
        <w:r w:rsidR="00E85DCC">
          <w:t xml:space="preserve"> </w:t>
        </w:r>
      </w:ins>
      <w:ins w:id="544" w:author="Luong, Anh" w:date="2014-11-03T13:39:00Z">
        <w:r w:rsidR="006175F8">
          <w:t xml:space="preserve">We can alternatively </w:t>
        </w:r>
      </w:ins>
      <w:ins w:id="545" w:author="Luong, Anh" w:date="2014-11-03T13:23:00Z">
        <w:r w:rsidR="00E85DCC">
          <w:t xml:space="preserve">write an excellent image analysis program that can </w:t>
        </w:r>
      </w:ins>
      <w:ins w:id="546" w:author="Luong, Anh" w:date="2014-11-03T13:24:00Z">
        <w:r w:rsidR="00E85DCC">
          <w:t>detect the right color and pattern of the item, but this is a huge lift for one person. Second, given that the app can somehow obtain the right color and pattern of an</w:t>
        </w:r>
      </w:ins>
      <w:ins w:id="547" w:author="Luong, Anh" w:date="2014-11-03T13:40:00Z">
        <w:r w:rsidR="00615EE4">
          <w:t>y</w:t>
        </w:r>
      </w:ins>
      <w:ins w:id="548" w:author="Luong, Anh" w:date="2014-11-03T13:24:00Z">
        <w:r w:rsidR="00E85DCC">
          <w:t xml:space="preserve"> item, it will </w:t>
        </w:r>
      </w:ins>
      <w:ins w:id="549" w:author="Luong, Anh" w:date="2014-11-03T13:16:00Z">
        <w:r w:rsidR="00252026">
          <w:t xml:space="preserve">take a </w:t>
        </w:r>
      </w:ins>
      <w:ins w:id="550" w:author="Luong, Anh" w:date="2014-11-03T13:25:00Z">
        <w:r w:rsidR="00E85DCC">
          <w:t xml:space="preserve">good amount of </w:t>
        </w:r>
      </w:ins>
      <w:ins w:id="551" w:author="Luong, Anh" w:date="2014-11-03T13:16:00Z">
        <w:r w:rsidR="00252026">
          <w:t xml:space="preserve">research and study to write a reasonable algorithm </w:t>
        </w:r>
      </w:ins>
      <w:ins w:id="552" w:author="Luong, Anh" w:date="2014-11-03T13:25:00Z">
        <w:r w:rsidR="00E85DCC">
          <w:t>for clothes matching</w:t>
        </w:r>
      </w:ins>
      <w:ins w:id="553" w:author="Luong, Anh" w:date="2014-11-03T13:16:00Z">
        <w:r w:rsidR="00252026">
          <w:t xml:space="preserve"> </w:t>
        </w:r>
      </w:ins>
      <w:ins w:id="554" w:author="Luong, Anh" w:date="2014-11-03T13:40:00Z">
        <w:r w:rsidR="00615EE4">
          <w:t xml:space="preserve">to account for </w:t>
        </w:r>
      </w:ins>
      <w:ins w:id="555" w:author="Luong, Anh" w:date="2014-11-03T13:26:00Z">
        <w:r w:rsidR="00E85DCC">
          <w:t xml:space="preserve">the </w:t>
        </w:r>
      </w:ins>
      <w:ins w:id="556" w:author="Luong, Anh" w:date="2014-11-03T13:41:00Z">
        <w:r w:rsidR="00615EE4">
          <w:t xml:space="preserve">infinite </w:t>
        </w:r>
      </w:ins>
      <w:ins w:id="557" w:author="Luong, Anh" w:date="2014-11-03T13:16:00Z">
        <w:r w:rsidR="00252026">
          <w:t xml:space="preserve">number </w:t>
        </w:r>
      </w:ins>
      <w:ins w:id="558" w:author="Luong, Anh" w:date="2014-11-03T13:26:00Z">
        <w:r w:rsidR="00E85DCC">
          <w:t>of multicolor and pattern.</w:t>
        </w:r>
      </w:ins>
    </w:p>
    <w:p w:rsidR="00B82E7A" w:rsidRDefault="00B82E7A" w:rsidP="00B82E7A">
      <w:pPr>
        <w:pStyle w:val="text"/>
      </w:pPr>
      <w:r>
        <w:t xml:space="preserve">In this step, the resulted list from the above step will be run with the </w:t>
      </w:r>
      <w:proofErr w:type="spellStart"/>
      <w:r>
        <w:t>ColorMatching</w:t>
      </w:r>
      <w:proofErr w:type="spellEnd"/>
      <w:r>
        <w:t xml:space="preserve"> object to create a final list of the same object as in step 4, with the score </w:t>
      </w:r>
      <w:r>
        <w:lastRenderedPageBreak/>
        <w:t>updated to include the color factor. It should be emphasized that there is only one table for both genders as we did not see any extra benefit to separate color scoring scheme based on gender. Nevertheless, our design can be easily expanded and modified to include different tables for male and female if there is a need to down the road.</w:t>
      </w:r>
    </w:p>
    <w:p w:rsidR="00B82E7A" w:rsidRDefault="00B82E7A" w:rsidP="00B82E7A">
      <w:pPr>
        <w:pStyle w:val="text"/>
      </w:pPr>
    </w:p>
    <w:tbl>
      <w:tblPr>
        <w:tblW w:w="4682" w:type="dxa"/>
        <w:tblInd w:w="93" w:type="dxa"/>
        <w:tblLook w:val="04A0" w:firstRow="1" w:lastRow="0" w:firstColumn="1" w:lastColumn="0" w:noHBand="0" w:noVBand="1"/>
      </w:tblPr>
      <w:tblGrid>
        <w:gridCol w:w="1925"/>
        <w:gridCol w:w="1925"/>
        <w:gridCol w:w="832"/>
      </w:tblGrid>
      <w:tr w:rsidR="00B82E7A" w:rsidRPr="00D550C2" w:rsidTr="00032C97">
        <w:trPr>
          <w:trHeight w:val="375"/>
        </w:trPr>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82E7A" w:rsidRPr="00D550C2" w:rsidRDefault="00B82E7A" w:rsidP="00032C97">
            <w:pPr>
              <w:overflowPunct/>
              <w:autoSpaceDE/>
              <w:autoSpaceDN/>
              <w:adjustRightInd/>
              <w:textAlignment w:val="auto"/>
              <w:rPr>
                <w:rFonts w:ascii="Calibri" w:hAnsi="Calibri" w:cs="Calibri"/>
                <w:b/>
                <w:bCs/>
                <w:color w:val="000000"/>
                <w:sz w:val="22"/>
                <w:szCs w:val="22"/>
                <w:lang w:eastAsia="zh-CN"/>
              </w:rPr>
            </w:pPr>
            <w:r w:rsidRPr="00D550C2">
              <w:rPr>
                <w:rFonts w:ascii="Calibri" w:hAnsi="Calibri" w:cs="Calibri"/>
                <w:b/>
                <w:bCs/>
                <w:color w:val="000000"/>
                <w:sz w:val="22"/>
                <w:szCs w:val="22"/>
                <w:lang w:eastAsia="zh-CN"/>
              </w:rPr>
              <w:t>Bottom</w:t>
            </w:r>
          </w:p>
        </w:tc>
        <w:tc>
          <w:tcPr>
            <w:tcW w:w="1925" w:type="dxa"/>
            <w:tcBorders>
              <w:top w:val="single" w:sz="4" w:space="0" w:color="auto"/>
              <w:left w:val="nil"/>
              <w:bottom w:val="single" w:sz="4" w:space="0" w:color="auto"/>
              <w:right w:val="single" w:sz="4" w:space="0" w:color="auto"/>
            </w:tcBorders>
            <w:shd w:val="clear" w:color="auto" w:fill="auto"/>
            <w:noWrap/>
            <w:vAlign w:val="bottom"/>
            <w:hideMark/>
          </w:tcPr>
          <w:p w:rsidR="00B82E7A" w:rsidRPr="00D550C2" w:rsidRDefault="00B82E7A" w:rsidP="00032C97">
            <w:pPr>
              <w:overflowPunct/>
              <w:autoSpaceDE/>
              <w:autoSpaceDN/>
              <w:adjustRightInd/>
              <w:textAlignment w:val="auto"/>
              <w:rPr>
                <w:rFonts w:ascii="Calibri" w:hAnsi="Calibri" w:cs="Calibri"/>
                <w:b/>
                <w:bCs/>
                <w:color w:val="000000"/>
                <w:sz w:val="22"/>
                <w:szCs w:val="22"/>
                <w:lang w:eastAsia="zh-CN"/>
              </w:rPr>
            </w:pPr>
            <w:r w:rsidRPr="00D550C2">
              <w:rPr>
                <w:rFonts w:ascii="Calibri" w:hAnsi="Calibri" w:cs="Calibri"/>
                <w:b/>
                <w:bCs/>
                <w:color w:val="000000"/>
                <w:sz w:val="22"/>
                <w:szCs w:val="22"/>
                <w:lang w:eastAsia="zh-CN"/>
              </w:rPr>
              <w:t>Top</w:t>
            </w:r>
          </w:p>
        </w:tc>
        <w:tc>
          <w:tcPr>
            <w:tcW w:w="832" w:type="dxa"/>
            <w:tcBorders>
              <w:top w:val="single" w:sz="4" w:space="0" w:color="auto"/>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textAlignment w:val="auto"/>
              <w:rPr>
                <w:rFonts w:ascii="Calibri" w:hAnsi="Calibri" w:cs="Calibri"/>
                <w:b/>
                <w:bCs/>
                <w:sz w:val="28"/>
                <w:szCs w:val="28"/>
                <w:lang w:eastAsia="zh-CN"/>
              </w:rPr>
            </w:pPr>
            <w:r w:rsidRPr="00043C65">
              <w:rPr>
                <w:rFonts w:ascii="Calibri" w:hAnsi="Calibri" w:cs="Calibri"/>
                <w:b/>
                <w:bCs/>
                <w:sz w:val="28"/>
                <w:szCs w:val="28"/>
                <w:lang w:eastAsia="zh-CN"/>
              </w:rPr>
              <w:t>Point</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E1C2A3"/>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Beige</w:t>
            </w:r>
          </w:p>
        </w:tc>
        <w:tc>
          <w:tcPr>
            <w:tcW w:w="1925" w:type="dxa"/>
            <w:tcBorders>
              <w:top w:val="nil"/>
              <w:left w:val="nil"/>
              <w:bottom w:val="single" w:sz="4" w:space="0" w:color="auto"/>
              <w:right w:val="single" w:sz="4" w:space="0" w:color="auto"/>
            </w:tcBorders>
            <w:shd w:val="clear" w:color="000000" w:fill="0000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Black</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E1C2A3"/>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Beige</w:t>
            </w:r>
          </w:p>
        </w:tc>
        <w:tc>
          <w:tcPr>
            <w:tcW w:w="1925" w:type="dxa"/>
            <w:tcBorders>
              <w:top w:val="nil"/>
              <w:left w:val="nil"/>
              <w:bottom w:val="single" w:sz="4" w:space="0" w:color="auto"/>
              <w:right w:val="single" w:sz="4" w:space="0" w:color="auto"/>
            </w:tcBorders>
            <w:shd w:val="clear" w:color="000000" w:fill="00B0F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Blue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4</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E1C2A3"/>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Beige</w:t>
            </w:r>
          </w:p>
        </w:tc>
        <w:tc>
          <w:tcPr>
            <w:tcW w:w="1925" w:type="dxa"/>
            <w:tcBorders>
              <w:top w:val="nil"/>
              <w:left w:val="nil"/>
              <w:bottom w:val="single" w:sz="4" w:space="0" w:color="auto"/>
              <w:right w:val="single" w:sz="4" w:space="0" w:color="auto"/>
            </w:tcBorders>
            <w:shd w:val="clear" w:color="000000" w:fill="6633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Brown</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22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E1C2A3"/>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Beige</w:t>
            </w:r>
          </w:p>
        </w:tc>
        <w:tc>
          <w:tcPr>
            <w:tcW w:w="1925" w:type="dxa"/>
            <w:tcBorders>
              <w:top w:val="nil"/>
              <w:left w:val="nil"/>
              <w:bottom w:val="single" w:sz="4" w:space="0" w:color="auto"/>
              <w:right w:val="single" w:sz="4" w:space="0" w:color="auto"/>
            </w:tcBorders>
            <w:shd w:val="clear" w:color="000000" w:fill="D9D9D9"/>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Gray</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24</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E1C2A3"/>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Beige</w:t>
            </w:r>
          </w:p>
        </w:tc>
        <w:tc>
          <w:tcPr>
            <w:tcW w:w="1925" w:type="dxa"/>
            <w:tcBorders>
              <w:top w:val="nil"/>
              <w:left w:val="nil"/>
              <w:bottom w:val="single" w:sz="4" w:space="0" w:color="auto"/>
              <w:right w:val="single" w:sz="4" w:space="0" w:color="auto"/>
            </w:tcBorders>
            <w:shd w:val="clear" w:color="000000" w:fill="92D05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Green</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20</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E1C2A3"/>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Beige</w:t>
            </w:r>
          </w:p>
        </w:tc>
        <w:tc>
          <w:tcPr>
            <w:tcW w:w="1925" w:type="dxa"/>
            <w:tcBorders>
              <w:top w:val="nil"/>
              <w:left w:val="nil"/>
              <w:bottom w:val="single" w:sz="4" w:space="0" w:color="auto"/>
              <w:right w:val="single" w:sz="4" w:space="0" w:color="auto"/>
            </w:tcBorders>
            <w:shd w:val="clear" w:color="000000" w:fill="DAEEF3"/>
            <w:noWrap/>
            <w:vAlign w:val="bottom"/>
            <w:hideMark/>
          </w:tcPr>
          <w:p w:rsidR="00B82E7A" w:rsidRPr="00D550C2" w:rsidRDefault="00B82E7A" w:rsidP="00032C97">
            <w:pPr>
              <w:overflowPunct/>
              <w:autoSpaceDE/>
              <w:autoSpaceDN/>
              <w:adjustRightInd/>
              <w:textAlignment w:val="auto"/>
              <w:rPr>
                <w:rFonts w:ascii="Calibri" w:hAnsi="Calibri" w:cs="Calibri"/>
                <w:color w:val="E26B0A"/>
                <w:sz w:val="22"/>
                <w:szCs w:val="22"/>
                <w:lang w:eastAsia="zh-CN"/>
              </w:rPr>
            </w:pPr>
            <w:proofErr w:type="spellStart"/>
            <w:r w:rsidRPr="00D550C2">
              <w:rPr>
                <w:rFonts w:ascii="Calibri" w:hAnsi="Calibri" w:cs="Calibri"/>
                <w:color w:val="E26B0A"/>
                <w:sz w:val="22"/>
                <w:szCs w:val="22"/>
                <w:lang w:eastAsia="zh-CN"/>
              </w:rPr>
              <w:t>Multicolor_Pattern</w:t>
            </w:r>
            <w:proofErr w:type="spellEnd"/>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6</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E1C2A3"/>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Beige</w:t>
            </w:r>
          </w:p>
        </w:tc>
        <w:tc>
          <w:tcPr>
            <w:tcW w:w="1925" w:type="dxa"/>
            <w:tcBorders>
              <w:top w:val="nil"/>
              <w:left w:val="nil"/>
              <w:bottom w:val="single" w:sz="4" w:space="0" w:color="auto"/>
              <w:right w:val="single" w:sz="4" w:space="0" w:color="auto"/>
            </w:tcBorders>
            <w:shd w:val="clear" w:color="000000" w:fill="FFC0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Orange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10</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E1C2A3"/>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Beige</w:t>
            </w:r>
          </w:p>
        </w:tc>
        <w:tc>
          <w:tcPr>
            <w:tcW w:w="1925" w:type="dxa"/>
            <w:tcBorders>
              <w:top w:val="nil"/>
              <w:left w:val="nil"/>
              <w:bottom w:val="single" w:sz="4" w:space="0" w:color="auto"/>
              <w:right w:val="single" w:sz="4" w:space="0" w:color="auto"/>
            </w:tcBorders>
            <w:shd w:val="clear" w:color="000000" w:fill="FF99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Pink</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8</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E1C2A3"/>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Beige</w:t>
            </w:r>
          </w:p>
        </w:tc>
        <w:tc>
          <w:tcPr>
            <w:tcW w:w="1925" w:type="dxa"/>
            <w:tcBorders>
              <w:top w:val="nil"/>
              <w:left w:val="nil"/>
              <w:bottom w:val="single" w:sz="4" w:space="0" w:color="auto"/>
              <w:right w:val="single" w:sz="4" w:space="0" w:color="auto"/>
            </w:tcBorders>
            <w:shd w:val="clear" w:color="000000" w:fill="FF00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Red</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16</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E1C2A3"/>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Beige</w:t>
            </w:r>
          </w:p>
        </w:tc>
        <w:tc>
          <w:tcPr>
            <w:tcW w:w="1925" w:type="dxa"/>
            <w:tcBorders>
              <w:top w:val="nil"/>
              <w:left w:val="nil"/>
              <w:bottom w:val="single" w:sz="4" w:space="0" w:color="auto"/>
              <w:right w:val="single" w:sz="4" w:space="0" w:color="auto"/>
            </w:tcBorders>
            <w:shd w:val="clear" w:color="000000" w:fill="B1A0C7"/>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Violet</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18</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E1C2A3"/>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Beige</w:t>
            </w:r>
          </w:p>
        </w:tc>
        <w:tc>
          <w:tcPr>
            <w:tcW w:w="1925" w:type="dxa"/>
            <w:tcBorders>
              <w:top w:val="nil"/>
              <w:left w:val="nil"/>
              <w:bottom w:val="single" w:sz="4" w:space="0" w:color="auto"/>
              <w:right w:val="single" w:sz="4" w:space="0" w:color="auto"/>
            </w:tcBorders>
            <w:shd w:val="clear" w:color="000000" w:fill="FFFF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White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E1C2A3"/>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Beige</w:t>
            </w:r>
          </w:p>
        </w:tc>
        <w:tc>
          <w:tcPr>
            <w:tcW w:w="1925" w:type="dxa"/>
            <w:tcBorders>
              <w:top w:val="nil"/>
              <w:left w:val="nil"/>
              <w:bottom w:val="single" w:sz="4" w:space="0" w:color="auto"/>
              <w:right w:val="single" w:sz="4" w:space="0" w:color="auto"/>
            </w:tcBorders>
            <w:shd w:val="clear" w:color="000000" w:fill="FFFF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Yellow</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14</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0000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Black</w:t>
            </w:r>
          </w:p>
        </w:tc>
        <w:tc>
          <w:tcPr>
            <w:tcW w:w="1925" w:type="dxa"/>
            <w:tcBorders>
              <w:top w:val="nil"/>
              <w:left w:val="nil"/>
              <w:bottom w:val="single" w:sz="4" w:space="0" w:color="auto"/>
              <w:right w:val="single" w:sz="4" w:space="0" w:color="auto"/>
            </w:tcBorders>
            <w:shd w:val="clear" w:color="000000" w:fill="E1C2A3"/>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Beige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4</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0000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Black</w:t>
            </w:r>
          </w:p>
        </w:tc>
        <w:tc>
          <w:tcPr>
            <w:tcW w:w="1925" w:type="dxa"/>
            <w:tcBorders>
              <w:top w:val="nil"/>
              <w:left w:val="nil"/>
              <w:bottom w:val="single" w:sz="4" w:space="0" w:color="auto"/>
              <w:right w:val="single" w:sz="4" w:space="0" w:color="auto"/>
            </w:tcBorders>
            <w:shd w:val="clear" w:color="000000" w:fill="00B0F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Blue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6</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0000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Black</w:t>
            </w:r>
          </w:p>
        </w:tc>
        <w:tc>
          <w:tcPr>
            <w:tcW w:w="1925" w:type="dxa"/>
            <w:tcBorders>
              <w:top w:val="nil"/>
              <w:left w:val="nil"/>
              <w:bottom w:val="single" w:sz="4" w:space="0" w:color="auto"/>
              <w:right w:val="single" w:sz="4" w:space="0" w:color="auto"/>
            </w:tcBorders>
            <w:shd w:val="clear" w:color="000000" w:fill="6633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Brown</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24</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0000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Black</w:t>
            </w:r>
          </w:p>
        </w:tc>
        <w:tc>
          <w:tcPr>
            <w:tcW w:w="1925" w:type="dxa"/>
            <w:tcBorders>
              <w:top w:val="nil"/>
              <w:left w:val="nil"/>
              <w:bottom w:val="single" w:sz="4" w:space="0" w:color="auto"/>
              <w:right w:val="single" w:sz="4" w:space="0" w:color="auto"/>
            </w:tcBorders>
            <w:shd w:val="clear" w:color="000000" w:fill="D9D9D9"/>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Gray</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20</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0000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Black</w:t>
            </w:r>
          </w:p>
        </w:tc>
        <w:tc>
          <w:tcPr>
            <w:tcW w:w="1925" w:type="dxa"/>
            <w:tcBorders>
              <w:top w:val="nil"/>
              <w:left w:val="nil"/>
              <w:bottom w:val="single" w:sz="4" w:space="0" w:color="auto"/>
              <w:right w:val="single" w:sz="4" w:space="0" w:color="auto"/>
            </w:tcBorders>
            <w:shd w:val="clear" w:color="000000" w:fill="92D05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Green</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18</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0000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Black</w:t>
            </w:r>
          </w:p>
        </w:tc>
        <w:tc>
          <w:tcPr>
            <w:tcW w:w="1925" w:type="dxa"/>
            <w:tcBorders>
              <w:top w:val="nil"/>
              <w:left w:val="nil"/>
              <w:bottom w:val="single" w:sz="4" w:space="0" w:color="auto"/>
              <w:right w:val="single" w:sz="4" w:space="0" w:color="auto"/>
            </w:tcBorders>
            <w:shd w:val="clear" w:color="000000" w:fill="DAEEF3"/>
            <w:noWrap/>
            <w:vAlign w:val="bottom"/>
            <w:hideMark/>
          </w:tcPr>
          <w:p w:rsidR="00B82E7A" w:rsidRPr="00D550C2" w:rsidRDefault="00B82E7A" w:rsidP="00032C97">
            <w:pPr>
              <w:overflowPunct/>
              <w:autoSpaceDE/>
              <w:autoSpaceDN/>
              <w:adjustRightInd/>
              <w:textAlignment w:val="auto"/>
              <w:rPr>
                <w:rFonts w:ascii="Calibri" w:hAnsi="Calibri" w:cs="Calibri"/>
                <w:color w:val="E26B0A"/>
                <w:sz w:val="22"/>
                <w:szCs w:val="22"/>
                <w:lang w:eastAsia="zh-CN"/>
              </w:rPr>
            </w:pPr>
            <w:proofErr w:type="spellStart"/>
            <w:r w:rsidRPr="00D550C2">
              <w:rPr>
                <w:rFonts w:ascii="Calibri" w:hAnsi="Calibri" w:cs="Calibri"/>
                <w:color w:val="E26B0A"/>
                <w:sz w:val="22"/>
                <w:szCs w:val="22"/>
                <w:lang w:eastAsia="zh-CN"/>
              </w:rPr>
              <w:t>Multicolor_Pattern</w:t>
            </w:r>
            <w:proofErr w:type="spellEnd"/>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8</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0000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Black</w:t>
            </w:r>
          </w:p>
        </w:tc>
        <w:tc>
          <w:tcPr>
            <w:tcW w:w="1925" w:type="dxa"/>
            <w:tcBorders>
              <w:top w:val="nil"/>
              <w:left w:val="nil"/>
              <w:bottom w:val="single" w:sz="4" w:space="0" w:color="auto"/>
              <w:right w:val="single" w:sz="4" w:space="0" w:color="auto"/>
            </w:tcBorders>
            <w:shd w:val="clear" w:color="000000" w:fill="FFC0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Orange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10</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0000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Black</w:t>
            </w:r>
          </w:p>
        </w:tc>
        <w:tc>
          <w:tcPr>
            <w:tcW w:w="1925" w:type="dxa"/>
            <w:tcBorders>
              <w:top w:val="nil"/>
              <w:left w:val="nil"/>
              <w:bottom w:val="single" w:sz="4" w:space="0" w:color="auto"/>
              <w:right w:val="single" w:sz="4" w:space="0" w:color="auto"/>
            </w:tcBorders>
            <w:shd w:val="clear" w:color="000000" w:fill="FF99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Pink</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0000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Black</w:t>
            </w:r>
          </w:p>
        </w:tc>
        <w:tc>
          <w:tcPr>
            <w:tcW w:w="1925" w:type="dxa"/>
            <w:tcBorders>
              <w:top w:val="nil"/>
              <w:left w:val="nil"/>
              <w:bottom w:val="single" w:sz="4" w:space="0" w:color="auto"/>
              <w:right w:val="single" w:sz="4" w:space="0" w:color="auto"/>
            </w:tcBorders>
            <w:shd w:val="clear" w:color="000000" w:fill="FF00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Red</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22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0000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Black</w:t>
            </w:r>
          </w:p>
        </w:tc>
        <w:tc>
          <w:tcPr>
            <w:tcW w:w="1925" w:type="dxa"/>
            <w:tcBorders>
              <w:top w:val="nil"/>
              <w:left w:val="nil"/>
              <w:bottom w:val="single" w:sz="4" w:space="0" w:color="auto"/>
              <w:right w:val="single" w:sz="4" w:space="0" w:color="auto"/>
            </w:tcBorders>
            <w:shd w:val="clear" w:color="000000" w:fill="B1A0C7"/>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Violet</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14</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0000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Black</w:t>
            </w:r>
          </w:p>
        </w:tc>
        <w:tc>
          <w:tcPr>
            <w:tcW w:w="1925" w:type="dxa"/>
            <w:tcBorders>
              <w:top w:val="nil"/>
              <w:left w:val="nil"/>
              <w:bottom w:val="single" w:sz="4" w:space="0" w:color="auto"/>
              <w:right w:val="single" w:sz="4" w:space="0" w:color="auto"/>
            </w:tcBorders>
            <w:shd w:val="clear" w:color="000000" w:fill="FFFF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White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0000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Black</w:t>
            </w:r>
          </w:p>
        </w:tc>
        <w:tc>
          <w:tcPr>
            <w:tcW w:w="1925" w:type="dxa"/>
            <w:tcBorders>
              <w:top w:val="nil"/>
              <w:left w:val="nil"/>
              <w:bottom w:val="single" w:sz="4" w:space="0" w:color="auto"/>
              <w:right w:val="single" w:sz="4" w:space="0" w:color="auto"/>
            </w:tcBorders>
            <w:shd w:val="clear" w:color="000000" w:fill="FFFF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Yellow</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16</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00B0F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Blue</w:t>
            </w:r>
          </w:p>
        </w:tc>
        <w:tc>
          <w:tcPr>
            <w:tcW w:w="1925" w:type="dxa"/>
            <w:tcBorders>
              <w:top w:val="nil"/>
              <w:left w:val="nil"/>
              <w:bottom w:val="single" w:sz="4" w:space="0" w:color="auto"/>
              <w:right w:val="single" w:sz="4" w:space="0" w:color="auto"/>
            </w:tcBorders>
            <w:shd w:val="clear" w:color="000000" w:fill="E1C2A3"/>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Beige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6</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00B0F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Blue</w:t>
            </w:r>
          </w:p>
        </w:tc>
        <w:tc>
          <w:tcPr>
            <w:tcW w:w="1925" w:type="dxa"/>
            <w:tcBorders>
              <w:top w:val="nil"/>
              <w:left w:val="nil"/>
              <w:bottom w:val="single" w:sz="4" w:space="0" w:color="auto"/>
              <w:right w:val="single" w:sz="4" w:space="0" w:color="auto"/>
            </w:tcBorders>
            <w:shd w:val="clear" w:color="000000" w:fill="0000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Black</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8</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00B0F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Blue</w:t>
            </w:r>
          </w:p>
        </w:tc>
        <w:tc>
          <w:tcPr>
            <w:tcW w:w="1925" w:type="dxa"/>
            <w:tcBorders>
              <w:top w:val="nil"/>
              <w:left w:val="nil"/>
              <w:bottom w:val="single" w:sz="4" w:space="0" w:color="auto"/>
              <w:right w:val="single" w:sz="4" w:space="0" w:color="auto"/>
            </w:tcBorders>
            <w:shd w:val="clear" w:color="000000" w:fill="6633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Brown</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10</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00B0F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Blue</w:t>
            </w:r>
          </w:p>
        </w:tc>
        <w:tc>
          <w:tcPr>
            <w:tcW w:w="1925" w:type="dxa"/>
            <w:tcBorders>
              <w:top w:val="nil"/>
              <w:left w:val="nil"/>
              <w:bottom w:val="single" w:sz="4" w:space="0" w:color="auto"/>
              <w:right w:val="single" w:sz="4" w:space="0" w:color="auto"/>
            </w:tcBorders>
            <w:shd w:val="clear" w:color="000000" w:fill="D9D9D9"/>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Gray</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00B0F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Blue</w:t>
            </w:r>
          </w:p>
        </w:tc>
        <w:tc>
          <w:tcPr>
            <w:tcW w:w="1925" w:type="dxa"/>
            <w:tcBorders>
              <w:top w:val="nil"/>
              <w:left w:val="nil"/>
              <w:bottom w:val="single" w:sz="4" w:space="0" w:color="auto"/>
              <w:right w:val="single" w:sz="4" w:space="0" w:color="auto"/>
            </w:tcBorders>
            <w:shd w:val="clear" w:color="000000" w:fill="FFC0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Orange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00B0F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lastRenderedPageBreak/>
              <w:t>Blue</w:t>
            </w:r>
          </w:p>
        </w:tc>
        <w:tc>
          <w:tcPr>
            <w:tcW w:w="1925" w:type="dxa"/>
            <w:tcBorders>
              <w:top w:val="nil"/>
              <w:left w:val="nil"/>
              <w:bottom w:val="single" w:sz="4" w:space="0" w:color="auto"/>
              <w:right w:val="single" w:sz="4" w:space="0" w:color="auto"/>
            </w:tcBorders>
            <w:shd w:val="clear" w:color="000000" w:fill="FFFF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White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4</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6633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Brown</w:t>
            </w:r>
          </w:p>
        </w:tc>
        <w:tc>
          <w:tcPr>
            <w:tcW w:w="1925" w:type="dxa"/>
            <w:tcBorders>
              <w:top w:val="nil"/>
              <w:left w:val="nil"/>
              <w:bottom w:val="single" w:sz="4" w:space="0" w:color="auto"/>
              <w:right w:val="single" w:sz="4" w:space="0" w:color="auto"/>
            </w:tcBorders>
            <w:shd w:val="clear" w:color="000000" w:fill="E1C2A3"/>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Beige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6633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Brown</w:t>
            </w:r>
          </w:p>
        </w:tc>
        <w:tc>
          <w:tcPr>
            <w:tcW w:w="1925" w:type="dxa"/>
            <w:tcBorders>
              <w:top w:val="nil"/>
              <w:left w:val="nil"/>
              <w:bottom w:val="single" w:sz="4" w:space="0" w:color="auto"/>
              <w:right w:val="single" w:sz="4" w:space="0" w:color="auto"/>
            </w:tcBorders>
            <w:shd w:val="clear" w:color="000000" w:fill="0000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Black</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16</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6633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Brown</w:t>
            </w:r>
          </w:p>
        </w:tc>
        <w:tc>
          <w:tcPr>
            <w:tcW w:w="1925" w:type="dxa"/>
            <w:tcBorders>
              <w:top w:val="nil"/>
              <w:left w:val="nil"/>
              <w:bottom w:val="single" w:sz="4" w:space="0" w:color="auto"/>
              <w:right w:val="single" w:sz="4" w:space="0" w:color="auto"/>
            </w:tcBorders>
            <w:shd w:val="clear" w:color="000000" w:fill="00B0F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Blue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10</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6633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Brown</w:t>
            </w:r>
          </w:p>
        </w:tc>
        <w:tc>
          <w:tcPr>
            <w:tcW w:w="1925" w:type="dxa"/>
            <w:tcBorders>
              <w:top w:val="nil"/>
              <w:left w:val="nil"/>
              <w:bottom w:val="single" w:sz="4" w:space="0" w:color="auto"/>
              <w:right w:val="single" w:sz="4" w:space="0" w:color="auto"/>
            </w:tcBorders>
            <w:shd w:val="clear" w:color="000000" w:fill="D9D9D9"/>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Gray</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6633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Brown</w:t>
            </w:r>
          </w:p>
        </w:tc>
        <w:tc>
          <w:tcPr>
            <w:tcW w:w="1925" w:type="dxa"/>
            <w:tcBorders>
              <w:top w:val="nil"/>
              <w:left w:val="nil"/>
              <w:bottom w:val="single" w:sz="4" w:space="0" w:color="auto"/>
              <w:right w:val="single" w:sz="4" w:space="0" w:color="auto"/>
            </w:tcBorders>
            <w:shd w:val="clear" w:color="000000" w:fill="92D05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Green</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8</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6633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Brown</w:t>
            </w:r>
          </w:p>
        </w:tc>
        <w:tc>
          <w:tcPr>
            <w:tcW w:w="1925" w:type="dxa"/>
            <w:tcBorders>
              <w:top w:val="nil"/>
              <w:left w:val="nil"/>
              <w:bottom w:val="single" w:sz="4" w:space="0" w:color="auto"/>
              <w:right w:val="single" w:sz="4" w:space="0" w:color="auto"/>
            </w:tcBorders>
            <w:shd w:val="clear" w:color="000000" w:fill="DAEEF3"/>
            <w:noWrap/>
            <w:vAlign w:val="bottom"/>
            <w:hideMark/>
          </w:tcPr>
          <w:p w:rsidR="00B82E7A" w:rsidRPr="00D550C2" w:rsidRDefault="00B82E7A" w:rsidP="00032C97">
            <w:pPr>
              <w:overflowPunct/>
              <w:autoSpaceDE/>
              <w:autoSpaceDN/>
              <w:adjustRightInd/>
              <w:textAlignment w:val="auto"/>
              <w:rPr>
                <w:rFonts w:ascii="Calibri" w:hAnsi="Calibri" w:cs="Calibri"/>
                <w:color w:val="E26B0A"/>
                <w:sz w:val="22"/>
                <w:szCs w:val="22"/>
                <w:lang w:eastAsia="zh-CN"/>
              </w:rPr>
            </w:pPr>
            <w:proofErr w:type="spellStart"/>
            <w:r w:rsidRPr="00D550C2">
              <w:rPr>
                <w:rFonts w:ascii="Calibri" w:hAnsi="Calibri" w:cs="Calibri"/>
                <w:color w:val="E26B0A"/>
                <w:sz w:val="22"/>
                <w:szCs w:val="22"/>
                <w:lang w:eastAsia="zh-CN"/>
              </w:rPr>
              <w:t>Multicolor_Pattern</w:t>
            </w:r>
            <w:proofErr w:type="spellEnd"/>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8</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6633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Brown</w:t>
            </w:r>
          </w:p>
        </w:tc>
        <w:tc>
          <w:tcPr>
            <w:tcW w:w="1925" w:type="dxa"/>
            <w:tcBorders>
              <w:top w:val="nil"/>
              <w:left w:val="nil"/>
              <w:bottom w:val="single" w:sz="4" w:space="0" w:color="auto"/>
              <w:right w:val="single" w:sz="4" w:space="0" w:color="auto"/>
            </w:tcBorders>
            <w:shd w:val="clear" w:color="000000" w:fill="FFC0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Orange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10</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6633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Brown</w:t>
            </w:r>
          </w:p>
        </w:tc>
        <w:tc>
          <w:tcPr>
            <w:tcW w:w="1925" w:type="dxa"/>
            <w:tcBorders>
              <w:top w:val="nil"/>
              <w:left w:val="nil"/>
              <w:bottom w:val="single" w:sz="4" w:space="0" w:color="auto"/>
              <w:right w:val="single" w:sz="4" w:space="0" w:color="auto"/>
            </w:tcBorders>
            <w:shd w:val="clear" w:color="000000" w:fill="FF99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Pink</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6633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Brown</w:t>
            </w:r>
          </w:p>
        </w:tc>
        <w:tc>
          <w:tcPr>
            <w:tcW w:w="1925" w:type="dxa"/>
            <w:tcBorders>
              <w:top w:val="nil"/>
              <w:left w:val="nil"/>
              <w:bottom w:val="single" w:sz="4" w:space="0" w:color="auto"/>
              <w:right w:val="single" w:sz="4" w:space="0" w:color="auto"/>
            </w:tcBorders>
            <w:shd w:val="clear" w:color="000000" w:fill="FF00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Red</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18</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6633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Brown</w:t>
            </w:r>
          </w:p>
        </w:tc>
        <w:tc>
          <w:tcPr>
            <w:tcW w:w="1925" w:type="dxa"/>
            <w:tcBorders>
              <w:top w:val="nil"/>
              <w:left w:val="nil"/>
              <w:bottom w:val="single" w:sz="4" w:space="0" w:color="auto"/>
              <w:right w:val="single" w:sz="4" w:space="0" w:color="auto"/>
            </w:tcBorders>
            <w:shd w:val="clear" w:color="000000" w:fill="B1A0C7"/>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Violet</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14</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6633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Brown</w:t>
            </w:r>
          </w:p>
        </w:tc>
        <w:tc>
          <w:tcPr>
            <w:tcW w:w="1925" w:type="dxa"/>
            <w:tcBorders>
              <w:top w:val="nil"/>
              <w:left w:val="nil"/>
              <w:bottom w:val="single" w:sz="4" w:space="0" w:color="auto"/>
              <w:right w:val="single" w:sz="4" w:space="0" w:color="auto"/>
            </w:tcBorders>
            <w:shd w:val="clear" w:color="000000" w:fill="FFFF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White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4</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6633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Brown</w:t>
            </w:r>
          </w:p>
        </w:tc>
        <w:tc>
          <w:tcPr>
            <w:tcW w:w="1925" w:type="dxa"/>
            <w:tcBorders>
              <w:top w:val="nil"/>
              <w:left w:val="nil"/>
              <w:bottom w:val="single" w:sz="4" w:space="0" w:color="auto"/>
              <w:right w:val="single" w:sz="4" w:space="0" w:color="auto"/>
            </w:tcBorders>
            <w:shd w:val="clear" w:color="000000" w:fill="FFFF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Yellow</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6</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D9D9D9"/>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Gray</w:t>
            </w:r>
          </w:p>
        </w:tc>
        <w:tc>
          <w:tcPr>
            <w:tcW w:w="1925" w:type="dxa"/>
            <w:tcBorders>
              <w:top w:val="nil"/>
              <w:left w:val="nil"/>
              <w:bottom w:val="single" w:sz="4" w:space="0" w:color="auto"/>
              <w:right w:val="single" w:sz="4" w:space="0" w:color="auto"/>
            </w:tcBorders>
            <w:shd w:val="clear" w:color="000000" w:fill="E1C2A3"/>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Beige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24</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D9D9D9"/>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Gray</w:t>
            </w:r>
          </w:p>
        </w:tc>
        <w:tc>
          <w:tcPr>
            <w:tcW w:w="1925" w:type="dxa"/>
            <w:tcBorders>
              <w:top w:val="nil"/>
              <w:left w:val="nil"/>
              <w:bottom w:val="single" w:sz="4" w:space="0" w:color="auto"/>
              <w:right w:val="single" w:sz="4" w:space="0" w:color="auto"/>
            </w:tcBorders>
            <w:shd w:val="clear" w:color="000000" w:fill="0000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Black</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20</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D9D9D9"/>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Gray</w:t>
            </w:r>
          </w:p>
        </w:tc>
        <w:tc>
          <w:tcPr>
            <w:tcW w:w="1925" w:type="dxa"/>
            <w:tcBorders>
              <w:top w:val="nil"/>
              <w:left w:val="nil"/>
              <w:bottom w:val="single" w:sz="4" w:space="0" w:color="auto"/>
              <w:right w:val="single" w:sz="4" w:space="0" w:color="auto"/>
            </w:tcBorders>
            <w:shd w:val="clear" w:color="000000" w:fill="00B0F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Blue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10</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D9D9D9"/>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Gray</w:t>
            </w:r>
          </w:p>
        </w:tc>
        <w:tc>
          <w:tcPr>
            <w:tcW w:w="1925" w:type="dxa"/>
            <w:tcBorders>
              <w:top w:val="nil"/>
              <w:left w:val="nil"/>
              <w:bottom w:val="single" w:sz="4" w:space="0" w:color="auto"/>
              <w:right w:val="single" w:sz="4" w:space="0" w:color="auto"/>
            </w:tcBorders>
            <w:shd w:val="clear" w:color="000000" w:fill="6633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Brown</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18</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D9D9D9"/>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Gray</w:t>
            </w:r>
          </w:p>
        </w:tc>
        <w:tc>
          <w:tcPr>
            <w:tcW w:w="1925" w:type="dxa"/>
            <w:tcBorders>
              <w:top w:val="nil"/>
              <w:left w:val="nil"/>
              <w:bottom w:val="single" w:sz="4" w:space="0" w:color="auto"/>
              <w:right w:val="single" w:sz="4" w:space="0" w:color="auto"/>
            </w:tcBorders>
            <w:shd w:val="clear" w:color="000000" w:fill="92D05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Green</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D9D9D9"/>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Gray</w:t>
            </w:r>
          </w:p>
        </w:tc>
        <w:tc>
          <w:tcPr>
            <w:tcW w:w="1925" w:type="dxa"/>
            <w:tcBorders>
              <w:top w:val="nil"/>
              <w:left w:val="nil"/>
              <w:bottom w:val="single" w:sz="4" w:space="0" w:color="auto"/>
              <w:right w:val="single" w:sz="4" w:space="0" w:color="auto"/>
            </w:tcBorders>
            <w:shd w:val="clear" w:color="000000" w:fill="DAEEF3"/>
            <w:noWrap/>
            <w:vAlign w:val="bottom"/>
            <w:hideMark/>
          </w:tcPr>
          <w:p w:rsidR="00B82E7A" w:rsidRPr="00D550C2" w:rsidRDefault="00B82E7A" w:rsidP="00032C97">
            <w:pPr>
              <w:overflowPunct/>
              <w:autoSpaceDE/>
              <w:autoSpaceDN/>
              <w:adjustRightInd/>
              <w:textAlignment w:val="auto"/>
              <w:rPr>
                <w:rFonts w:ascii="Calibri" w:hAnsi="Calibri" w:cs="Calibri"/>
                <w:color w:val="E26B0A"/>
                <w:sz w:val="22"/>
                <w:szCs w:val="22"/>
                <w:lang w:eastAsia="zh-CN"/>
              </w:rPr>
            </w:pPr>
            <w:proofErr w:type="spellStart"/>
            <w:r w:rsidRPr="00D550C2">
              <w:rPr>
                <w:rFonts w:ascii="Calibri" w:hAnsi="Calibri" w:cs="Calibri"/>
                <w:color w:val="E26B0A"/>
                <w:sz w:val="22"/>
                <w:szCs w:val="22"/>
                <w:lang w:eastAsia="zh-CN"/>
              </w:rPr>
              <w:t>Multicolor_Pattern</w:t>
            </w:r>
            <w:proofErr w:type="spellEnd"/>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8</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D9D9D9"/>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Gray</w:t>
            </w:r>
          </w:p>
        </w:tc>
        <w:tc>
          <w:tcPr>
            <w:tcW w:w="1925" w:type="dxa"/>
            <w:tcBorders>
              <w:top w:val="nil"/>
              <w:left w:val="nil"/>
              <w:bottom w:val="single" w:sz="4" w:space="0" w:color="auto"/>
              <w:right w:val="single" w:sz="4" w:space="0" w:color="auto"/>
            </w:tcBorders>
            <w:shd w:val="clear" w:color="000000" w:fill="FFC0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Orange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D9D9D9"/>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Gray</w:t>
            </w:r>
          </w:p>
        </w:tc>
        <w:tc>
          <w:tcPr>
            <w:tcW w:w="1925" w:type="dxa"/>
            <w:tcBorders>
              <w:top w:val="nil"/>
              <w:left w:val="nil"/>
              <w:bottom w:val="single" w:sz="4" w:space="0" w:color="auto"/>
              <w:right w:val="single" w:sz="4" w:space="0" w:color="auto"/>
            </w:tcBorders>
            <w:shd w:val="clear" w:color="000000" w:fill="FF99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Pink</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6</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D9D9D9"/>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Gray</w:t>
            </w:r>
          </w:p>
        </w:tc>
        <w:tc>
          <w:tcPr>
            <w:tcW w:w="1925" w:type="dxa"/>
            <w:tcBorders>
              <w:top w:val="nil"/>
              <w:left w:val="nil"/>
              <w:bottom w:val="single" w:sz="4" w:space="0" w:color="auto"/>
              <w:right w:val="single" w:sz="4" w:space="0" w:color="auto"/>
            </w:tcBorders>
            <w:shd w:val="clear" w:color="000000" w:fill="FF00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Red</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4</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D9D9D9"/>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Gray</w:t>
            </w:r>
          </w:p>
        </w:tc>
        <w:tc>
          <w:tcPr>
            <w:tcW w:w="1925" w:type="dxa"/>
            <w:tcBorders>
              <w:top w:val="nil"/>
              <w:left w:val="nil"/>
              <w:bottom w:val="single" w:sz="4" w:space="0" w:color="auto"/>
              <w:right w:val="single" w:sz="4" w:space="0" w:color="auto"/>
            </w:tcBorders>
            <w:shd w:val="clear" w:color="000000" w:fill="B1A0C7"/>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Violet</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14</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D9D9D9"/>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Gray</w:t>
            </w:r>
          </w:p>
        </w:tc>
        <w:tc>
          <w:tcPr>
            <w:tcW w:w="1925" w:type="dxa"/>
            <w:tcBorders>
              <w:top w:val="nil"/>
              <w:left w:val="nil"/>
              <w:bottom w:val="single" w:sz="4" w:space="0" w:color="auto"/>
              <w:right w:val="single" w:sz="4" w:space="0" w:color="auto"/>
            </w:tcBorders>
            <w:shd w:val="clear" w:color="000000" w:fill="FFFF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White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22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D9D9D9"/>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Gray</w:t>
            </w:r>
          </w:p>
        </w:tc>
        <w:tc>
          <w:tcPr>
            <w:tcW w:w="1925" w:type="dxa"/>
            <w:tcBorders>
              <w:top w:val="nil"/>
              <w:left w:val="nil"/>
              <w:bottom w:val="single" w:sz="4" w:space="0" w:color="auto"/>
              <w:right w:val="single" w:sz="4" w:space="0" w:color="auto"/>
            </w:tcBorders>
            <w:shd w:val="clear" w:color="000000" w:fill="FFFF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Yellow</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16</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92D05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Green</w:t>
            </w:r>
          </w:p>
        </w:tc>
        <w:tc>
          <w:tcPr>
            <w:tcW w:w="1925" w:type="dxa"/>
            <w:tcBorders>
              <w:top w:val="nil"/>
              <w:left w:val="nil"/>
              <w:bottom w:val="single" w:sz="4" w:space="0" w:color="auto"/>
              <w:right w:val="single" w:sz="4" w:space="0" w:color="auto"/>
            </w:tcBorders>
            <w:shd w:val="clear" w:color="000000" w:fill="E1C2A3"/>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Beige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14</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92D05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Green</w:t>
            </w:r>
          </w:p>
        </w:tc>
        <w:tc>
          <w:tcPr>
            <w:tcW w:w="1925" w:type="dxa"/>
            <w:tcBorders>
              <w:top w:val="nil"/>
              <w:left w:val="nil"/>
              <w:bottom w:val="single" w:sz="4" w:space="0" w:color="auto"/>
              <w:right w:val="single" w:sz="4" w:space="0" w:color="auto"/>
            </w:tcBorders>
            <w:shd w:val="clear" w:color="000000" w:fill="0000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Black</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92D05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Green</w:t>
            </w:r>
          </w:p>
        </w:tc>
        <w:tc>
          <w:tcPr>
            <w:tcW w:w="1925" w:type="dxa"/>
            <w:tcBorders>
              <w:top w:val="nil"/>
              <w:left w:val="nil"/>
              <w:bottom w:val="single" w:sz="4" w:space="0" w:color="auto"/>
              <w:right w:val="single" w:sz="4" w:space="0" w:color="auto"/>
            </w:tcBorders>
            <w:shd w:val="clear" w:color="000000" w:fill="6633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Brown</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10</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92D05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Green</w:t>
            </w:r>
          </w:p>
        </w:tc>
        <w:tc>
          <w:tcPr>
            <w:tcW w:w="1925" w:type="dxa"/>
            <w:tcBorders>
              <w:top w:val="nil"/>
              <w:left w:val="nil"/>
              <w:bottom w:val="single" w:sz="4" w:space="0" w:color="auto"/>
              <w:right w:val="single" w:sz="4" w:space="0" w:color="auto"/>
            </w:tcBorders>
            <w:shd w:val="clear" w:color="000000" w:fill="D9D9D9"/>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Gray</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8</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92D05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Green</w:t>
            </w:r>
          </w:p>
        </w:tc>
        <w:tc>
          <w:tcPr>
            <w:tcW w:w="1925" w:type="dxa"/>
            <w:tcBorders>
              <w:top w:val="nil"/>
              <w:left w:val="nil"/>
              <w:bottom w:val="single" w:sz="4" w:space="0" w:color="auto"/>
              <w:right w:val="single" w:sz="4" w:space="0" w:color="auto"/>
            </w:tcBorders>
            <w:shd w:val="clear" w:color="000000" w:fill="FFFF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White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6</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92D05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Green</w:t>
            </w:r>
          </w:p>
        </w:tc>
        <w:tc>
          <w:tcPr>
            <w:tcW w:w="1925" w:type="dxa"/>
            <w:tcBorders>
              <w:top w:val="nil"/>
              <w:left w:val="nil"/>
              <w:bottom w:val="single" w:sz="4" w:space="0" w:color="auto"/>
              <w:right w:val="single" w:sz="4" w:space="0" w:color="auto"/>
            </w:tcBorders>
            <w:shd w:val="clear" w:color="000000" w:fill="FFFF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Yellow</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4</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92D05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Green</w:t>
            </w:r>
          </w:p>
        </w:tc>
        <w:tc>
          <w:tcPr>
            <w:tcW w:w="1925" w:type="dxa"/>
            <w:tcBorders>
              <w:top w:val="nil"/>
              <w:left w:val="nil"/>
              <w:bottom w:val="single" w:sz="4" w:space="0" w:color="auto"/>
              <w:right w:val="single" w:sz="4" w:space="0" w:color="auto"/>
            </w:tcBorders>
            <w:shd w:val="clear" w:color="000000" w:fill="00B0F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Blue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DAEEF3"/>
            <w:noWrap/>
            <w:vAlign w:val="bottom"/>
            <w:hideMark/>
          </w:tcPr>
          <w:p w:rsidR="00B82E7A" w:rsidRPr="00D550C2" w:rsidRDefault="00B82E7A" w:rsidP="00032C97">
            <w:pPr>
              <w:overflowPunct/>
              <w:autoSpaceDE/>
              <w:autoSpaceDN/>
              <w:adjustRightInd/>
              <w:textAlignment w:val="auto"/>
              <w:rPr>
                <w:rFonts w:ascii="Calibri" w:hAnsi="Calibri" w:cs="Calibri"/>
                <w:color w:val="E26B0A"/>
                <w:sz w:val="22"/>
                <w:szCs w:val="22"/>
                <w:lang w:eastAsia="zh-CN"/>
              </w:rPr>
            </w:pPr>
            <w:proofErr w:type="spellStart"/>
            <w:r w:rsidRPr="00D550C2">
              <w:rPr>
                <w:rFonts w:ascii="Calibri" w:hAnsi="Calibri" w:cs="Calibri"/>
                <w:color w:val="E26B0A"/>
                <w:sz w:val="22"/>
                <w:szCs w:val="22"/>
                <w:lang w:eastAsia="zh-CN"/>
              </w:rPr>
              <w:t>Multicolor_Pattern</w:t>
            </w:r>
            <w:proofErr w:type="spellEnd"/>
          </w:p>
        </w:tc>
        <w:tc>
          <w:tcPr>
            <w:tcW w:w="1925" w:type="dxa"/>
            <w:tcBorders>
              <w:top w:val="nil"/>
              <w:left w:val="nil"/>
              <w:bottom w:val="single" w:sz="4" w:space="0" w:color="auto"/>
              <w:right w:val="single" w:sz="4" w:space="0" w:color="auto"/>
            </w:tcBorders>
            <w:shd w:val="clear" w:color="000000" w:fill="E1C2A3"/>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Beige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DAEEF3"/>
            <w:noWrap/>
            <w:vAlign w:val="bottom"/>
            <w:hideMark/>
          </w:tcPr>
          <w:p w:rsidR="00B82E7A" w:rsidRPr="00D550C2" w:rsidRDefault="00B82E7A" w:rsidP="00032C97">
            <w:pPr>
              <w:overflowPunct/>
              <w:autoSpaceDE/>
              <w:autoSpaceDN/>
              <w:adjustRightInd/>
              <w:textAlignment w:val="auto"/>
              <w:rPr>
                <w:rFonts w:ascii="Calibri" w:hAnsi="Calibri" w:cs="Calibri"/>
                <w:color w:val="E26B0A"/>
                <w:sz w:val="22"/>
                <w:szCs w:val="22"/>
                <w:lang w:eastAsia="zh-CN"/>
              </w:rPr>
            </w:pPr>
            <w:proofErr w:type="spellStart"/>
            <w:r w:rsidRPr="00D550C2">
              <w:rPr>
                <w:rFonts w:ascii="Calibri" w:hAnsi="Calibri" w:cs="Calibri"/>
                <w:color w:val="E26B0A"/>
                <w:sz w:val="22"/>
                <w:szCs w:val="22"/>
                <w:lang w:eastAsia="zh-CN"/>
              </w:rPr>
              <w:t>Multicolor_Pattern</w:t>
            </w:r>
            <w:proofErr w:type="spellEnd"/>
          </w:p>
        </w:tc>
        <w:tc>
          <w:tcPr>
            <w:tcW w:w="1925" w:type="dxa"/>
            <w:tcBorders>
              <w:top w:val="nil"/>
              <w:left w:val="nil"/>
              <w:bottom w:val="single" w:sz="4" w:space="0" w:color="auto"/>
              <w:right w:val="single" w:sz="4" w:space="0" w:color="auto"/>
            </w:tcBorders>
            <w:shd w:val="clear" w:color="000000" w:fill="0000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Black</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4</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DAEEF3"/>
            <w:noWrap/>
            <w:vAlign w:val="bottom"/>
            <w:hideMark/>
          </w:tcPr>
          <w:p w:rsidR="00B82E7A" w:rsidRPr="00D550C2" w:rsidRDefault="00B82E7A" w:rsidP="00032C97">
            <w:pPr>
              <w:overflowPunct/>
              <w:autoSpaceDE/>
              <w:autoSpaceDN/>
              <w:adjustRightInd/>
              <w:textAlignment w:val="auto"/>
              <w:rPr>
                <w:rFonts w:ascii="Calibri" w:hAnsi="Calibri" w:cs="Calibri"/>
                <w:color w:val="E26B0A"/>
                <w:sz w:val="22"/>
                <w:szCs w:val="22"/>
                <w:lang w:eastAsia="zh-CN"/>
              </w:rPr>
            </w:pPr>
            <w:proofErr w:type="spellStart"/>
            <w:r w:rsidRPr="00D550C2">
              <w:rPr>
                <w:rFonts w:ascii="Calibri" w:hAnsi="Calibri" w:cs="Calibri"/>
                <w:color w:val="E26B0A"/>
                <w:sz w:val="22"/>
                <w:szCs w:val="22"/>
                <w:lang w:eastAsia="zh-CN"/>
              </w:rPr>
              <w:t>Multicolor_Pattern</w:t>
            </w:r>
            <w:proofErr w:type="spellEnd"/>
          </w:p>
        </w:tc>
        <w:tc>
          <w:tcPr>
            <w:tcW w:w="1925" w:type="dxa"/>
            <w:tcBorders>
              <w:top w:val="nil"/>
              <w:left w:val="nil"/>
              <w:bottom w:val="single" w:sz="4" w:space="0" w:color="auto"/>
              <w:right w:val="single" w:sz="4" w:space="0" w:color="auto"/>
            </w:tcBorders>
            <w:shd w:val="clear" w:color="000000" w:fill="6633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Brown</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10</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DAEEF3"/>
            <w:noWrap/>
            <w:vAlign w:val="bottom"/>
            <w:hideMark/>
          </w:tcPr>
          <w:p w:rsidR="00B82E7A" w:rsidRPr="00D550C2" w:rsidRDefault="00B82E7A" w:rsidP="00032C97">
            <w:pPr>
              <w:overflowPunct/>
              <w:autoSpaceDE/>
              <w:autoSpaceDN/>
              <w:adjustRightInd/>
              <w:textAlignment w:val="auto"/>
              <w:rPr>
                <w:rFonts w:ascii="Calibri" w:hAnsi="Calibri" w:cs="Calibri"/>
                <w:color w:val="E26B0A"/>
                <w:sz w:val="22"/>
                <w:szCs w:val="22"/>
                <w:lang w:eastAsia="zh-CN"/>
              </w:rPr>
            </w:pPr>
            <w:proofErr w:type="spellStart"/>
            <w:r w:rsidRPr="00D550C2">
              <w:rPr>
                <w:rFonts w:ascii="Calibri" w:hAnsi="Calibri" w:cs="Calibri"/>
                <w:color w:val="E26B0A"/>
                <w:sz w:val="22"/>
                <w:szCs w:val="22"/>
                <w:lang w:eastAsia="zh-CN"/>
              </w:rPr>
              <w:t>Multicolor_Pattern</w:t>
            </w:r>
            <w:proofErr w:type="spellEnd"/>
          </w:p>
        </w:tc>
        <w:tc>
          <w:tcPr>
            <w:tcW w:w="1925" w:type="dxa"/>
            <w:tcBorders>
              <w:top w:val="nil"/>
              <w:left w:val="nil"/>
              <w:bottom w:val="single" w:sz="4" w:space="0" w:color="auto"/>
              <w:right w:val="single" w:sz="4" w:space="0" w:color="auto"/>
            </w:tcBorders>
            <w:shd w:val="clear" w:color="000000" w:fill="D9D9D9"/>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Gray</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8</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DAEEF3"/>
            <w:noWrap/>
            <w:vAlign w:val="bottom"/>
            <w:hideMark/>
          </w:tcPr>
          <w:p w:rsidR="00B82E7A" w:rsidRPr="00D550C2" w:rsidRDefault="00B82E7A" w:rsidP="00032C97">
            <w:pPr>
              <w:overflowPunct/>
              <w:autoSpaceDE/>
              <w:autoSpaceDN/>
              <w:adjustRightInd/>
              <w:textAlignment w:val="auto"/>
              <w:rPr>
                <w:rFonts w:ascii="Calibri" w:hAnsi="Calibri" w:cs="Calibri"/>
                <w:color w:val="E26B0A"/>
                <w:sz w:val="22"/>
                <w:szCs w:val="22"/>
                <w:lang w:eastAsia="zh-CN"/>
              </w:rPr>
            </w:pPr>
            <w:proofErr w:type="spellStart"/>
            <w:r w:rsidRPr="00D550C2">
              <w:rPr>
                <w:rFonts w:ascii="Calibri" w:hAnsi="Calibri" w:cs="Calibri"/>
                <w:color w:val="E26B0A"/>
                <w:sz w:val="22"/>
                <w:szCs w:val="22"/>
                <w:lang w:eastAsia="zh-CN"/>
              </w:rPr>
              <w:t>Multicolor_Pattern</w:t>
            </w:r>
            <w:proofErr w:type="spellEnd"/>
          </w:p>
        </w:tc>
        <w:tc>
          <w:tcPr>
            <w:tcW w:w="1925" w:type="dxa"/>
            <w:tcBorders>
              <w:top w:val="nil"/>
              <w:left w:val="nil"/>
              <w:bottom w:val="single" w:sz="4" w:space="0" w:color="auto"/>
              <w:right w:val="single" w:sz="4" w:space="0" w:color="auto"/>
            </w:tcBorders>
            <w:shd w:val="clear" w:color="000000" w:fill="FFFF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White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6</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C0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Orange</w:t>
            </w:r>
          </w:p>
        </w:tc>
        <w:tc>
          <w:tcPr>
            <w:tcW w:w="1925" w:type="dxa"/>
            <w:tcBorders>
              <w:top w:val="nil"/>
              <w:left w:val="nil"/>
              <w:bottom w:val="single" w:sz="4" w:space="0" w:color="auto"/>
              <w:right w:val="single" w:sz="4" w:space="0" w:color="auto"/>
            </w:tcBorders>
            <w:shd w:val="clear" w:color="000000" w:fill="E1C2A3"/>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Beige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10</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C0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lastRenderedPageBreak/>
              <w:t>Orange</w:t>
            </w:r>
          </w:p>
        </w:tc>
        <w:tc>
          <w:tcPr>
            <w:tcW w:w="1925" w:type="dxa"/>
            <w:tcBorders>
              <w:top w:val="nil"/>
              <w:left w:val="nil"/>
              <w:bottom w:val="single" w:sz="4" w:space="0" w:color="auto"/>
              <w:right w:val="single" w:sz="4" w:space="0" w:color="auto"/>
            </w:tcBorders>
            <w:shd w:val="clear" w:color="000000" w:fill="0000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Black</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4</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C0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Orange</w:t>
            </w:r>
          </w:p>
        </w:tc>
        <w:tc>
          <w:tcPr>
            <w:tcW w:w="1925" w:type="dxa"/>
            <w:tcBorders>
              <w:top w:val="nil"/>
              <w:left w:val="nil"/>
              <w:bottom w:val="single" w:sz="4" w:space="0" w:color="auto"/>
              <w:right w:val="single" w:sz="4" w:space="0" w:color="auto"/>
            </w:tcBorders>
            <w:shd w:val="clear" w:color="000000" w:fill="00B0F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Blue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C0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Orange</w:t>
            </w:r>
          </w:p>
        </w:tc>
        <w:tc>
          <w:tcPr>
            <w:tcW w:w="1925" w:type="dxa"/>
            <w:tcBorders>
              <w:top w:val="nil"/>
              <w:left w:val="nil"/>
              <w:bottom w:val="single" w:sz="4" w:space="0" w:color="auto"/>
              <w:right w:val="single" w:sz="4" w:space="0" w:color="auto"/>
            </w:tcBorders>
            <w:shd w:val="clear" w:color="000000" w:fill="6633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Brown</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6</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C0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Orange</w:t>
            </w:r>
          </w:p>
        </w:tc>
        <w:tc>
          <w:tcPr>
            <w:tcW w:w="1925" w:type="dxa"/>
            <w:tcBorders>
              <w:top w:val="nil"/>
              <w:left w:val="nil"/>
              <w:bottom w:val="single" w:sz="4" w:space="0" w:color="auto"/>
              <w:right w:val="single" w:sz="4" w:space="0" w:color="auto"/>
            </w:tcBorders>
            <w:shd w:val="clear" w:color="000000" w:fill="D9D9D9"/>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Gray</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C0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Orange</w:t>
            </w:r>
          </w:p>
        </w:tc>
        <w:tc>
          <w:tcPr>
            <w:tcW w:w="1925" w:type="dxa"/>
            <w:tcBorders>
              <w:top w:val="nil"/>
              <w:left w:val="nil"/>
              <w:bottom w:val="single" w:sz="4" w:space="0" w:color="auto"/>
              <w:right w:val="single" w:sz="4" w:space="0" w:color="auto"/>
            </w:tcBorders>
            <w:shd w:val="clear" w:color="000000" w:fill="FFFF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White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8</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99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Pink</w:t>
            </w:r>
          </w:p>
        </w:tc>
        <w:tc>
          <w:tcPr>
            <w:tcW w:w="1925" w:type="dxa"/>
            <w:tcBorders>
              <w:top w:val="nil"/>
              <w:left w:val="nil"/>
              <w:bottom w:val="single" w:sz="4" w:space="0" w:color="auto"/>
              <w:right w:val="single" w:sz="4" w:space="0" w:color="auto"/>
            </w:tcBorders>
            <w:shd w:val="clear" w:color="000000" w:fill="E1C2A3"/>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Beige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6</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99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Pink</w:t>
            </w:r>
          </w:p>
        </w:tc>
        <w:tc>
          <w:tcPr>
            <w:tcW w:w="1925" w:type="dxa"/>
            <w:tcBorders>
              <w:top w:val="nil"/>
              <w:left w:val="nil"/>
              <w:bottom w:val="single" w:sz="4" w:space="0" w:color="auto"/>
              <w:right w:val="single" w:sz="4" w:space="0" w:color="auto"/>
            </w:tcBorders>
            <w:shd w:val="clear" w:color="000000" w:fill="0000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Black</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99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Pink</w:t>
            </w:r>
          </w:p>
        </w:tc>
        <w:tc>
          <w:tcPr>
            <w:tcW w:w="1925" w:type="dxa"/>
            <w:tcBorders>
              <w:top w:val="nil"/>
              <w:left w:val="nil"/>
              <w:bottom w:val="single" w:sz="4" w:space="0" w:color="auto"/>
              <w:right w:val="single" w:sz="4" w:space="0" w:color="auto"/>
            </w:tcBorders>
            <w:shd w:val="clear" w:color="000000" w:fill="6633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Brown</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4</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99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Pink</w:t>
            </w:r>
          </w:p>
        </w:tc>
        <w:tc>
          <w:tcPr>
            <w:tcW w:w="1925" w:type="dxa"/>
            <w:tcBorders>
              <w:top w:val="nil"/>
              <w:left w:val="nil"/>
              <w:bottom w:val="single" w:sz="4" w:space="0" w:color="auto"/>
              <w:right w:val="single" w:sz="4" w:space="0" w:color="auto"/>
            </w:tcBorders>
            <w:shd w:val="clear" w:color="000000" w:fill="D9D9D9"/>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Gray</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10</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99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Pink</w:t>
            </w:r>
          </w:p>
        </w:tc>
        <w:tc>
          <w:tcPr>
            <w:tcW w:w="1925" w:type="dxa"/>
            <w:tcBorders>
              <w:top w:val="nil"/>
              <w:left w:val="nil"/>
              <w:bottom w:val="single" w:sz="4" w:space="0" w:color="auto"/>
              <w:right w:val="single" w:sz="4" w:space="0" w:color="auto"/>
            </w:tcBorders>
            <w:shd w:val="clear" w:color="000000" w:fill="FFFF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White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8</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00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Red</w:t>
            </w:r>
          </w:p>
        </w:tc>
        <w:tc>
          <w:tcPr>
            <w:tcW w:w="1925" w:type="dxa"/>
            <w:tcBorders>
              <w:top w:val="nil"/>
              <w:left w:val="nil"/>
              <w:bottom w:val="single" w:sz="4" w:space="0" w:color="auto"/>
              <w:right w:val="single" w:sz="4" w:space="0" w:color="auto"/>
            </w:tcBorders>
            <w:shd w:val="clear" w:color="000000" w:fill="E1C2A3"/>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Beige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6</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00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Red</w:t>
            </w:r>
          </w:p>
        </w:tc>
        <w:tc>
          <w:tcPr>
            <w:tcW w:w="1925" w:type="dxa"/>
            <w:tcBorders>
              <w:top w:val="nil"/>
              <w:left w:val="nil"/>
              <w:bottom w:val="single" w:sz="4" w:space="0" w:color="auto"/>
              <w:right w:val="single" w:sz="4" w:space="0" w:color="auto"/>
            </w:tcBorders>
            <w:shd w:val="clear" w:color="000000" w:fill="0000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Black</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10</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00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Red</w:t>
            </w:r>
          </w:p>
        </w:tc>
        <w:tc>
          <w:tcPr>
            <w:tcW w:w="1925" w:type="dxa"/>
            <w:tcBorders>
              <w:top w:val="nil"/>
              <w:left w:val="nil"/>
              <w:bottom w:val="single" w:sz="4" w:space="0" w:color="auto"/>
              <w:right w:val="single" w:sz="4" w:space="0" w:color="auto"/>
            </w:tcBorders>
            <w:shd w:val="clear" w:color="000000" w:fill="6633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Brown</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8</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00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Red</w:t>
            </w:r>
          </w:p>
        </w:tc>
        <w:tc>
          <w:tcPr>
            <w:tcW w:w="1925" w:type="dxa"/>
            <w:tcBorders>
              <w:top w:val="nil"/>
              <w:left w:val="nil"/>
              <w:bottom w:val="single" w:sz="4" w:space="0" w:color="auto"/>
              <w:right w:val="single" w:sz="4" w:space="0" w:color="auto"/>
            </w:tcBorders>
            <w:shd w:val="clear" w:color="000000" w:fill="D9D9D9"/>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Gray</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4</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00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Red</w:t>
            </w:r>
          </w:p>
        </w:tc>
        <w:tc>
          <w:tcPr>
            <w:tcW w:w="1925" w:type="dxa"/>
            <w:tcBorders>
              <w:top w:val="nil"/>
              <w:left w:val="nil"/>
              <w:bottom w:val="single" w:sz="4" w:space="0" w:color="auto"/>
              <w:right w:val="single" w:sz="4" w:space="0" w:color="auto"/>
            </w:tcBorders>
            <w:shd w:val="clear" w:color="000000" w:fill="FFFF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White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B1A0C7"/>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Violet</w:t>
            </w:r>
          </w:p>
        </w:tc>
        <w:tc>
          <w:tcPr>
            <w:tcW w:w="1925" w:type="dxa"/>
            <w:tcBorders>
              <w:top w:val="nil"/>
              <w:left w:val="nil"/>
              <w:bottom w:val="single" w:sz="4" w:space="0" w:color="auto"/>
              <w:right w:val="single" w:sz="4" w:space="0" w:color="auto"/>
            </w:tcBorders>
            <w:shd w:val="clear" w:color="000000" w:fill="E1C2A3"/>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Beige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8</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B1A0C7"/>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Violet</w:t>
            </w:r>
          </w:p>
        </w:tc>
        <w:tc>
          <w:tcPr>
            <w:tcW w:w="1925" w:type="dxa"/>
            <w:tcBorders>
              <w:top w:val="nil"/>
              <w:left w:val="nil"/>
              <w:bottom w:val="single" w:sz="4" w:space="0" w:color="auto"/>
              <w:right w:val="single" w:sz="4" w:space="0" w:color="auto"/>
            </w:tcBorders>
            <w:shd w:val="clear" w:color="000000" w:fill="0000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Black</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10</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B1A0C7"/>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Violet</w:t>
            </w:r>
          </w:p>
        </w:tc>
        <w:tc>
          <w:tcPr>
            <w:tcW w:w="1925" w:type="dxa"/>
            <w:tcBorders>
              <w:top w:val="nil"/>
              <w:left w:val="nil"/>
              <w:bottom w:val="single" w:sz="4" w:space="0" w:color="auto"/>
              <w:right w:val="single" w:sz="4" w:space="0" w:color="auto"/>
            </w:tcBorders>
            <w:shd w:val="clear" w:color="000000" w:fill="6633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Brown</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B1A0C7"/>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Violet</w:t>
            </w:r>
          </w:p>
        </w:tc>
        <w:tc>
          <w:tcPr>
            <w:tcW w:w="1925" w:type="dxa"/>
            <w:tcBorders>
              <w:top w:val="nil"/>
              <w:left w:val="nil"/>
              <w:bottom w:val="single" w:sz="4" w:space="0" w:color="auto"/>
              <w:right w:val="single" w:sz="4" w:space="0" w:color="auto"/>
            </w:tcBorders>
            <w:shd w:val="clear" w:color="000000" w:fill="D9D9D9"/>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Gray</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14</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B1A0C7"/>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Violet</w:t>
            </w:r>
          </w:p>
        </w:tc>
        <w:tc>
          <w:tcPr>
            <w:tcW w:w="1925" w:type="dxa"/>
            <w:tcBorders>
              <w:top w:val="nil"/>
              <w:left w:val="nil"/>
              <w:bottom w:val="single" w:sz="4" w:space="0" w:color="auto"/>
              <w:right w:val="single" w:sz="4" w:space="0" w:color="auto"/>
            </w:tcBorders>
            <w:shd w:val="clear" w:color="000000" w:fill="FFFF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White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4</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B1A0C7"/>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Violet</w:t>
            </w:r>
          </w:p>
        </w:tc>
        <w:tc>
          <w:tcPr>
            <w:tcW w:w="1925" w:type="dxa"/>
            <w:tcBorders>
              <w:top w:val="nil"/>
              <w:left w:val="nil"/>
              <w:bottom w:val="single" w:sz="4" w:space="0" w:color="auto"/>
              <w:right w:val="single" w:sz="4" w:space="0" w:color="auto"/>
            </w:tcBorders>
            <w:shd w:val="clear" w:color="000000" w:fill="FFFF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Yellow</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B1A0C7"/>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Violet</w:t>
            </w:r>
          </w:p>
        </w:tc>
        <w:tc>
          <w:tcPr>
            <w:tcW w:w="1925" w:type="dxa"/>
            <w:tcBorders>
              <w:top w:val="nil"/>
              <w:left w:val="nil"/>
              <w:bottom w:val="single" w:sz="4" w:space="0" w:color="auto"/>
              <w:right w:val="single" w:sz="4" w:space="0" w:color="auto"/>
            </w:tcBorders>
            <w:shd w:val="clear" w:color="000000" w:fill="FF99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Pink</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6</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FF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White</w:t>
            </w:r>
          </w:p>
        </w:tc>
        <w:tc>
          <w:tcPr>
            <w:tcW w:w="1925" w:type="dxa"/>
            <w:tcBorders>
              <w:top w:val="nil"/>
              <w:left w:val="nil"/>
              <w:bottom w:val="single" w:sz="4" w:space="0" w:color="auto"/>
              <w:right w:val="single" w:sz="4" w:space="0" w:color="auto"/>
            </w:tcBorders>
            <w:shd w:val="clear" w:color="000000" w:fill="E1C2A3"/>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Beige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10</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FF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White</w:t>
            </w:r>
          </w:p>
        </w:tc>
        <w:tc>
          <w:tcPr>
            <w:tcW w:w="1925" w:type="dxa"/>
            <w:tcBorders>
              <w:top w:val="nil"/>
              <w:left w:val="nil"/>
              <w:bottom w:val="single" w:sz="4" w:space="0" w:color="auto"/>
              <w:right w:val="single" w:sz="4" w:space="0" w:color="auto"/>
            </w:tcBorders>
            <w:shd w:val="clear" w:color="000000" w:fill="0000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Black</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FF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White</w:t>
            </w:r>
          </w:p>
        </w:tc>
        <w:tc>
          <w:tcPr>
            <w:tcW w:w="1925" w:type="dxa"/>
            <w:tcBorders>
              <w:top w:val="nil"/>
              <w:left w:val="nil"/>
              <w:bottom w:val="single" w:sz="4" w:space="0" w:color="auto"/>
              <w:right w:val="single" w:sz="4" w:space="0" w:color="auto"/>
            </w:tcBorders>
            <w:shd w:val="clear" w:color="000000" w:fill="00B0F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Blue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FF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White</w:t>
            </w:r>
          </w:p>
        </w:tc>
        <w:tc>
          <w:tcPr>
            <w:tcW w:w="1925" w:type="dxa"/>
            <w:tcBorders>
              <w:top w:val="nil"/>
              <w:left w:val="nil"/>
              <w:bottom w:val="single" w:sz="4" w:space="0" w:color="auto"/>
              <w:right w:val="single" w:sz="4" w:space="0" w:color="auto"/>
            </w:tcBorders>
            <w:shd w:val="clear" w:color="000000" w:fill="6633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Brown</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8</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FF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White</w:t>
            </w:r>
          </w:p>
        </w:tc>
        <w:tc>
          <w:tcPr>
            <w:tcW w:w="1925" w:type="dxa"/>
            <w:tcBorders>
              <w:top w:val="nil"/>
              <w:left w:val="nil"/>
              <w:bottom w:val="single" w:sz="4" w:space="0" w:color="auto"/>
              <w:right w:val="single" w:sz="4" w:space="0" w:color="auto"/>
            </w:tcBorders>
            <w:shd w:val="clear" w:color="000000" w:fill="D9D9D9"/>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Gray</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24</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FF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White</w:t>
            </w:r>
          </w:p>
        </w:tc>
        <w:tc>
          <w:tcPr>
            <w:tcW w:w="1925" w:type="dxa"/>
            <w:tcBorders>
              <w:top w:val="nil"/>
              <w:left w:val="nil"/>
              <w:bottom w:val="single" w:sz="4" w:space="0" w:color="auto"/>
              <w:right w:val="single" w:sz="4" w:space="0" w:color="auto"/>
            </w:tcBorders>
            <w:shd w:val="clear" w:color="000000" w:fill="92D05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Green</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20</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FF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White</w:t>
            </w:r>
          </w:p>
        </w:tc>
        <w:tc>
          <w:tcPr>
            <w:tcW w:w="1925" w:type="dxa"/>
            <w:tcBorders>
              <w:top w:val="nil"/>
              <w:left w:val="nil"/>
              <w:bottom w:val="single" w:sz="4" w:space="0" w:color="auto"/>
              <w:right w:val="single" w:sz="4" w:space="0" w:color="auto"/>
            </w:tcBorders>
            <w:shd w:val="clear" w:color="000000" w:fill="DAEEF3"/>
            <w:noWrap/>
            <w:vAlign w:val="bottom"/>
            <w:hideMark/>
          </w:tcPr>
          <w:p w:rsidR="00B82E7A" w:rsidRPr="00D550C2" w:rsidRDefault="00B82E7A" w:rsidP="00032C97">
            <w:pPr>
              <w:overflowPunct/>
              <w:autoSpaceDE/>
              <w:autoSpaceDN/>
              <w:adjustRightInd/>
              <w:textAlignment w:val="auto"/>
              <w:rPr>
                <w:rFonts w:ascii="Calibri" w:hAnsi="Calibri" w:cs="Calibri"/>
                <w:color w:val="E26B0A"/>
                <w:sz w:val="22"/>
                <w:szCs w:val="22"/>
                <w:lang w:eastAsia="zh-CN"/>
              </w:rPr>
            </w:pPr>
            <w:proofErr w:type="spellStart"/>
            <w:r w:rsidRPr="00D550C2">
              <w:rPr>
                <w:rFonts w:ascii="Calibri" w:hAnsi="Calibri" w:cs="Calibri"/>
                <w:color w:val="E26B0A"/>
                <w:sz w:val="22"/>
                <w:szCs w:val="22"/>
                <w:lang w:eastAsia="zh-CN"/>
              </w:rPr>
              <w:t>Multicolor_Pattern</w:t>
            </w:r>
            <w:proofErr w:type="spellEnd"/>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4</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FF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White</w:t>
            </w:r>
          </w:p>
        </w:tc>
        <w:tc>
          <w:tcPr>
            <w:tcW w:w="1925" w:type="dxa"/>
            <w:tcBorders>
              <w:top w:val="nil"/>
              <w:left w:val="nil"/>
              <w:bottom w:val="single" w:sz="4" w:space="0" w:color="auto"/>
              <w:right w:val="single" w:sz="4" w:space="0" w:color="auto"/>
            </w:tcBorders>
            <w:shd w:val="clear" w:color="000000" w:fill="FFC0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Orange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18</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FF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White</w:t>
            </w:r>
          </w:p>
        </w:tc>
        <w:tc>
          <w:tcPr>
            <w:tcW w:w="1925" w:type="dxa"/>
            <w:tcBorders>
              <w:top w:val="nil"/>
              <w:left w:val="nil"/>
              <w:bottom w:val="single" w:sz="4" w:space="0" w:color="auto"/>
              <w:right w:val="single" w:sz="4" w:space="0" w:color="auto"/>
            </w:tcBorders>
            <w:shd w:val="clear" w:color="000000" w:fill="FF99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Pink</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16</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FF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White</w:t>
            </w:r>
          </w:p>
        </w:tc>
        <w:tc>
          <w:tcPr>
            <w:tcW w:w="1925" w:type="dxa"/>
            <w:tcBorders>
              <w:top w:val="nil"/>
              <w:left w:val="nil"/>
              <w:bottom w:val="single" w:sz="4" w:space="0" w:color="auto"/>
              <w:right w:val="single" w:sz="4" w:space="0" w:color="auto"/>
            </w:tcBorders>
            <w:shd w:val="clear" w:color="000000" w:fill="FF00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Red</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6</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FF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White</w:t>
            </w:r>
          </w:p>
        </w:tc>
        <w:tc>
          <w:tcPr>
            <w:tcW w:w="1925" w:type="dxa"/>
            <w:tcBorders>
              <w:top w:val="nil"/>
              <w:left w:val="nil"/>
              <w:bottom w:val="single" w:sz="4" w:space="0" w:color="auto"/>
              <w:right w:val="single" w:sz="4" w:space="0" w:color="auto"/>
            </w:tcBorders>
            <w:shd w:val="clear" w:color="000000" w:fill="B1A0C7"/>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Violet</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14</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FF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White</w:t>
            </w:r>
          </w:p>
        </w:tc>
        <w:tc>
          <w:tcPr>
            <w:tcW w:w="1925" w:type="dxa"/>
            <w:tcBorders>
              <w:top w:val="nil"/>
              <w:left w:val="nil"/>
              <w:bottom w:val="single" w:sz="4" w:space="0" w:color="auto"/>
              <w:right w:val="single" w:sz="4" w:space="0" w:color="auto"/>
            </w:tcBorders>
            <w:shd w:val="clear" w:color="000000" w:fill="FFFF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Yellow</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22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FF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Yellow</w:t>
            </w:r>
          </w:p>
        </w:tc>
        <w:tc>
          <w:tcPr>
            <w:tcW w:w="1925" w:type="dxa"/>
            <w:tcBorders>
              <w:top w:val="nil"/>
              <w:left w:val="nil"/>
              <w:bottom w:val="single" w:sz="4" w:space="0" w:color="auto"/>
              <w:right w:val="single" w:sz="4" w:space="0" w:color="auto"/>
            </w:tcBorders>
            <w:shd w:val="clear" w:color="000000" w:fill="E1C2A3"/>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Beige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8</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FF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Yellow</w:t>
            </w:r>
          </w:p>
        </w:tc>
        <w:tc>
          <w:tcPr>
            <w:tcW w:w="1925" w:type="dxa"/>
            <w:tcBorders>
              <w:top w:val="nil"/>
              <w:left w:val="nil"/>
              <w:bottom w:val="single" w:sz="4" w:space="0" w:color="auto"/>
              <w:right w:val="single" w:sz="4" w:space="0" w:color="auto"/>
            </w:tcBorders>
            <w:shd w:val="clear" w:color="000000" w:fill="0000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Black</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4</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FF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Yellow</w:t>
            </w:r>
          </w:p>
        </w:tc>
        <w:tc>
          <w:tcPr>
            <w:tcW w:w="1925" w:type="dxa"/>
            <w:tcBorders>
              <w:top w:val="nil"/>
              <w:left w:val="nil"/>
              <w:bottom w:val="single" w:sz="4" w:space="0" w:color="auto"/>
              <w:right w:val="single" w:sz="4" w:space="0" w:color="auto"/>
            </w:tcBorders>
            <w:shd w:val="clear" w:color="000000" w:fill="663300"/>
            <w:noWrap/>
            <w:vAlign w:val="bottom"/>
            <w:hideMark/>
          </w:tcPr>
          <w:p w:rsidR="00B82E7A" w:rsidRPr="00D550C2" w:rsidRDefault="00B82E7A" w:rsidP="00032C97">
            <w:pPr>
              <w:overflowPunct/>
              <w:autoSpaceDE/>
              <w:autoSpaceDN/>
              <w:adjustRightInd/>
              <w:textAlignment w:val="auto"/>
              <w:rPr>
                <w:rFonts w:ascii="Calibri" w:hAnsi="Calibri" w:cs="Calibri"/>
                <w:color w:val="FFFFFF"/>
                <w:sz w:val="22"/>
                <w:szCs w:val="22"/>
                <w:lang w:eastAsia="zh-CN"/>
              </w:rPr>
            </w:pPr>
            <w:r w:rsidRPr="00D550C2">
              <w:rPr>
                <w:rFonts w:ascii="Calibri" w:hAnsi="Calibri" w:cs="Calibri"/>
                <w:color w:val="FFFFFF"/>
                <w:sz w:val="22"/>
                <w:szCs w:val="22"/>
                <w:lang w:eastAsia="zh-CN"/>
              </w:rPr>
              <w:t>Brown</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6</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FF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Yellow</w:t>
            </w:r>
          </w:p>
        </w:tc>
        <w:tc>
          <w:tcPr>
            <w:tcW w:w="1925" w:type="dxa"/>
            <w:tcBorders>
              <w:top w:val="nil"/>
              <w:left w:val="nil"/>
              <w:bottom w:val="single" w:sz="4" w:space="0" w:color="auto"/>
              <w:right w:val="single" w:sz="4" w:space="0" w:color="auto"/>
            </w:tcBorders>
            <w:shd w:val="clear" w:color="000000" w:fill="D9D9D9"/>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Gray</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10</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FF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lastRenderedPageBreak/>
              <w:t>Yellow</w:t>
            </w:r>
          </w:p>
        </w:tc>
        <w:tc>
          <w:tcPr>
            <w:tcW w:w="1925" w:type="dxa"/>
            <w:tcBorders>
              <w:top w:val="nil"/>
              <w:left w:val="nil"/>
              <w:bottom w:val="single" w:sz="4" w:space="0" w:color="auto"/>
              <w:right w:val="single" w:sz="4" w:space="0" w:color="auto"/>
            </w:tcBorders>
            <w:shd w:val="clear" w:color="000000" w:fill="92D05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Green</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FF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Yellow</w:t>
            </w:r>
          </w:p>
        </w:tc>
        <w:tc>
          <w:tcPr>
            <w:tcW w:w="1925" w:type="dxa"/>
            <w:tcBorders>
              <w:top w:val="nil"/>
              <w:left w:val="nil"/>
              <w:bottom w:val="single" w:sz="4" w:space="0" w:color="auto"/>
              <w:right w:val="single" w:sz="4" w:space="0" w:color="auto"/>
            </w:tcBorders>
            <w:shd w:val="clear" w:color="000000" w:fill="B1A0C7"/>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Violet</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2</w:t>
            </w:r>
          </w:p>
        </w:tc>
      </w:tr>
      <w:tr w:rsidR="00B82E7A" w:rsidRPr="00D550C2" w:rsidTr="00032C97">
        <w:trPr>
          <w:trHeight w:val="300"/>
        </w:trPr>
        <w:tc>
          <w:tcPr>
            <w:tcW w:w="1925" w:type="dxa"/>
            <w:tcBorders>
              <w:top w:val="nil"/>
              <w:left w:val="single" w:sz="4" w:space="0" w:color="auto"/>
              <w:bottom w:val="single" w:sz="4" w:space="0" w:color="auto"/>
              <w:right w:val="single" w:sz="4" w:space="0" w:color="auto"/>
            </w:tcBorders>
            <w:shd w:val="clear" w:color="000000" w:fill="FFFF00"/>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Yellow</w:t>
            </w:r>
          </w:p>
        </w:tc>
        <w:tc>
          <w:tcPr>
            <w:tcW w:w="1925" w:type="dxa"/>
            <w:tcBorders>
              <w:top w:val="nil"/>
              <w:left w:val="nil"/>
              <w:bottom w:val="single" w:sz="4" w:space="0" w:color="auto"/>
              <w:right w:val="single" w:sz="4" w:space="0" w:color="auto"/>
            </w:tcBorders>
            <w:shd w:val="clear" w:color="000000" w:fill="FFFFFF"/>
            <w:noWrap/>
            <w:vAlign w:val="bottom"/>
            <w:hideMark/>
          </w:tcPr>
          <w:p w:rsidR="00B82E7A" w:rsidRPr="00D550C2" w:rsidRDefault="00B82E7A" w:rsidP="00032C97">
            <w:pPr>
              <w:overflowPunct/>
              <w:autoSpaceDE/>
              <w:autoSpaceDN/>
              <w:adjustRightInd/>
              <w:textAlignment w:val="auto"/>
              <w:rPr>
                <w:rFonts w:ascii="Calibri" w:hAnsi="Calibri" w:cs="Calibri"/>
                <w:color w:val="000000"/>
                <w:sz w:val="22"/>
                <w:szCs w:val="22"/>
                <w:lang w:eastAsia="zh-CN"/>
              </w:rPr>
            </w:pPr>
            <w:r w:rsidRPr="00D550C2">
              <w:rPr>
                <w:rFonts w:ascii="Calibri" w:hAnsi="Calibri" w:cs="Calibri"/>
                <w:color w:val="000000"/>
                <w:sz w:val="22"/>
                <w:szCs w:val="22"/>
                <w:lang w:eastAsia="zh-CN"/>
              </w:rPr>
              <w:t>White</w:t>
            </w:r>
          </w:p>
        </w:tc>
        <w:tc>
          <w:tcPr>
            <w:tcW w:w="832" w:type="dxa"/>
            <w:tcBorders>
              <w:top w:val="nil"/>
              <w:left w:val="nil"/>
              <w:bottom w:val="single" w:sz="4" w:space="0" w:color="auto"/>
              <w:right w:val="single" w:sz="4" w:space="0" w:color="auto"/>
            </w:tcBorders>
            <w:shd w:val="clear" w:color="auto" w:fill="auto"/>
            <w:noWrap/>
            <w:vAlign w:val="bottom"/>
            <w:hideMark/>
          </w:tcPr>
          <w:p w:rsidR="00B82E7A" w:rsidRPr="00043C65" w:rsidRDefault="00B82E7A" w:rsidP="00032C97">
            <w:pPr>
              <w:overflowPunct/>
              <w:autoSpaceDE/>
              <w:autoSpaceDN/>
              <w:adjustRightInd/>
              <w:jc w:val="right"/>
              <w:textAlignment w:val="auto"/>
              <w:rPr>
                <w:rFonts w:ascii="Calibri" w:hAnsi="Calibri" w:cs="Calibri"/>
                <w:sz w:val="22"/>
                <w:szCs w:val="22"/>
                <w:lang w:eastAsia="zh-CN"/>
              </w:rPr>
            </w:pPr>
            <w:r w:rsidRPr="00043C65">
              <w:rPr>
                <w:rFonts w:ascii="Calibri" w:hAnsi="Calibri" w:cs="Calibri"/>
                <w:sz w:val="22"/>
                <w:szCs w:val="22"/>
                <w:lang w:eastAsia="zh-CN"/>
              </w:rPr>
              <w:t>14</w:t>
            </w:r>
          </w:p>
        </w:tc>
      </w:tr>
    </w:tbl>
    <w:p w:rsidR="00B82E7A" w:rsidRDefault="00B82E7A" w:rsidP="00B82E7A">
      <w:pPr>
        <w:pStyle w:val="Heading8"/>
      </w:pPr>
      <w:r>
        <w:t>Table 3.6: Color Matching score table for male and female.</w:t>
      </w:r>
    </w:p>
    <w:p w:rsidR="00B82E7A" w:rsidRPr="00D550C2" w:rsidRDefault="00B82E7A" w:rsidP="00B82E7A">
      <w:pPr>
        <w:pStyle w:val="text"/>
      </w:pPr>
    </w:p>
    <w:p w:rsidR="00B82E7A" w:rsidRDefault="00B82E7A" w:rsidP="00B82E7A">
      <w:pPr>
        <w:pStyle w:val="Heading6"/>
      </w:pPr>
      <w:r>
        <w:t>3.1.3.2.6</w:t>
      </w:r>
      <w:r>
        <w:tab/>
        <w:t>Pre-load tables in the app</w:t>
      </w:r>
    </w:p>
    <w:p w:rsidR="00B82E7A" w:rsidRDefault="00625367" w:rsidP="00B82E7A">
      <w:pPr>
        <w:pStyle w:val="text"/>
      </w:pPr>
      <w:ins w:id="559" w:author="Luong, Anh" w:date="2014-11-05T08:30:00Z">
        <w:r>
          <w:t xml:space="preserve">It is necessary to understand how </w:t>
        </w:r>
      </w:ins>
      <w:del w:id="560" w:author="Luong, Anh" w:date="2014-11-05T08:30:00Z">
        <w:r w:rsidR="00B82E7A" w:rsidDel="00625367">
          <w:delText>A</w:delText>
        </w:r>
      </w:del>
      <w:ins w:id="561" w:author="Luong, Anh" w:date="2014-11-05T08:30:00Z">
        <w:r>
          <w:t>a</w:t>
        </w:r>
      </w:ins>
      <w:r w:rsidR="00B82E7A">
        <w:t xml:space="preserve">ll of the above score look-up tables </w:t>
      </w:r>
      <w:ins w:id="562" w:author="Luong, Anh" w:date="2014-11-05T08:31:00Z">
        <w:r>
          <w:t xml:space="preserve">are integrated into our app and how much </w:t>
        </w:r>
      </w:ins>
      <w:ins w:id="563" w:author="Luong, Anh" w:date="2014-11-05T08:32:00Z">
        <w:r>
          <w:t xml:space="preserve">is the lift </w:t>
        </w:r>
      </w:ins>
      <w:ins w:id="564" w:author="Luong, Anh" w:date="2014-11-05T08:31:00Z">
        <w:r>
          <w:t>if we change the points in those table</w:t>
        </w:r>
      </w:ins>
      <w:ins w:id="565" w:author="Luong, Anh" w:date="2014-11-05T08:33:00Z">
        <w:r>
          <w:t>s</w:t>
        </w:r>
      </w:ins>
      <w:ins w:id="566" w:author="Luong, Anh" w:date="2014-11-05T08:31:00Z">
        <w:r>
          <w:t xml:space="preserve"> to tune up our algorithm. </w:t>
        </w:r>
      </w:ins>
      <w:ins w:id="567" w:author="Luong, Anh" w:date="2014-11-05T08:33:00Z">
        <w:r>
          <w:t xml:space="preserve">These tables </w:t>
        </w:r>
      </w:ins>
      <w:r w:rsidR="00B82E7A">
        <w:t xml:space="preserve">were </w:t>
      </w:r>
      <w:ins w:id="568" w:author="Luong, Anh" w:date="2014-11-05T08:33:00Z">
        <w:r w:rsidR="00BB6D65">
          <w:t xml:space="preserve">initially </w:t>
        </w:r>
      </w:ins>
      <w:r w:rsidR="00B82E7A">
        <w:t xml:space="preserve">created in </w:t>
      </w:r>
      <w:ins w:id="569" w:author="Luong, Anh" w:date="2014-11-05T08:34:00Z">
        <w:r w:rsidR="00BB6D65">
          <w:t xml:space="preserve">Microsoft </w:t>
        </w:r>
      </w:ins>
      <w:r w:rsidR="00B82E7A">
        <w:t xml:space="preserve">Excel. To transform these tables into datasets in the app database, we first exported the Excel tables in CSV format and saved </w:t>
      </w:r>
      <w:del w:id="570" w:author="Luong, Anh" w:date="2014-11-05T08:34:00Z">
        <w:r w:rsidR="00B82E7A" w:rsidDel="00BB6D65">
          <w:delText xml:space="preserve">them </w:delText>
        </w:r>
      </w:del>
      <w:ins w:id="571" w:author="Luong, Anh" w:date="2014-11-05T08:34:00Z">
        <w:r w:rsidR="00BB6D65">
          <w:t xml:space="preserve">the result </w:t>
        </w:r>
      </w:ins>
      <w:r w:rsidR="00B82E7A">
        <w:t xml:space="preserve">in res/raw folder of </w:t>
      </w:r>
      <w:del w:id="572" w:author="Luong, Anh" w:date="2014-11-05T08:34:00Z">
        <w:r w:rsidR="00B82E7A" w:rsidDel="00BB6D65">
          <w:delText xml:space="preserve">the </w:delText>
        </w:r>
      </w:del>
      <w:ins w:id="573" w:author="Luong, Anh" w:date="2014-11-05T08:34:00Z">
        <w:r w:rsidR="00BB6D65">
          <w:t xml:space="preserve">our </w:t>
        </w:r>
      </w:ins>
      <w:r w:rsidR="00B82E7A">
        <w:t xml:space="preserve">Android project. Several methods were implemented to read these tables and create SQLite tables to be preloaded with the app at built time. </w:t>
      </w:r>
    </w:p>
    <w:p w:rsidR="00B82E7A" w:rsidRPr="002C45E6" w:rsidRDefault="00B82E7A" w:rsidP="00B82E7A">
      <w:pPr>
        <w:pStyle w:val="text"/>
      </w:pPr>
      <w:r>
        <w:t xml:space="preserve">The goal of </w:t>
      </w:r>
      <w:del w:id="574" w:author="Luong, Anh" w:date="2014-11-05T08:36:00Z">
        <w:r w:rsidDel="00BB6D65">
          <w:delText xml:space="preserve">doing this </w:delText>
        </w:r>
      </w:del>
      <w:ins w:id="575" w:author="Luong, Anh" w:date="2014-11-05T08:36:00Z">
        <w:r w:rsidR="00BB6D65">
          <w:t xml:space="preserve">this setup </w:t>
        </w:r>
      </w:ins>
      <w:r>
        <w:t xml:space="preserve">is future </w:t>
      </w:r>
      <w:del w:id="576" w:author="Luong, Anh" w:date="2014-11-05T08:35:00Z">
        <w:r w:rsidDel="00BB6D65">
          <w:delText xml:space="preserve">change </w:delText>
        </w:r>
      </w:del>
      <w:ins w:id="577" w:author="Luong, Anh" w:date="2014-11-05T08:35:00Z">
        <w:r w:rsidR="00BB6D65">
          <w:t xml:space="preserve">modification </w:t>
        </w:r>
      </w:ins>
      <w:r>
        <w:t xml:space="preserve">to the score tables </w:t>
      </w:r>
      <w:del w:id="578" w:author="Luong, Anh" w:date="2014-11-05T08:35:00Z">
        <w:r w:rsidDel="00BB6D65">
          <w:delText xml:space="preserve">for certain combinations </w:delText>
        </w:r>
      </w:del>
      <w:r>
        <w:t xml:space="preserve">will be integrated into our code without any code </w:t>
      </w:r>
      <w:del w:id="579" w:author="Luong, Anh" w:date="2014-11-05T08:37:00Z">
        <w:r w:rsidDel="00BB6D65">
          <w:delText>modifications</w:delText>
        </w:r>
      </w:del>
      <w:ins w:id="580" w:author="Luong, Anh" w:date="2014-11-05T08:37:00Z">
        <w:r w:rsidR="00BB6D65">
          <w:t>change</w:t>
        </w:r>
      </w:ins>
      <w:r>
        <w:t xml:space="preserve">. The </w:t>
      </w:r>
      <w:ins w:id="581" w:author="Luong, Anh" w:date="2014-11-05T08:37:00Z">
        <w:r w:rsidR="00BB6D65">
          <w:t xml:space="preserve">update </w:t>
        </w:r>
      </w:ins>
      <w:r>
        <w:t>steps include exporting CSV files, updating the files in the res/raw folder, and rebuilding the project.</w:t>
      </w:r>
    </w:p>
    <w:p w:rsidR="00B82E7A" w:rsidRDefault="00B82E7A" w:rsidP="00B82E7A">
      <w:pPr>
        <w:pStyle w:val="Heading4"/>
      </w:pPr>
      <w:r>
        <w:t>3.1.4</w:t>
      </w:r>
      <w:r>
        <w:tab/>
      </w:r>
      <w:proofErr w:type="spellStart"/>
      <w:r>
        <w:t>Robotium</w:t>
      </w:r>
      <w:proofErr w:type="spellEnd"/>
    </w:p>
    <w:p w:rsidR="00B82E7A" w:rsidRDefault="00B82E7A" w:rsidP="00B82E7A">
      <w:pPr>
        <w:pStyle w:val="text"/>
      </w:pPr>
      <w:r>
        <w:t xml:space="preserve">[Rob] </w:t>
      </w:r>
      <w:proofErr w:type="spellStart"/>
      <w:r>
        <w:t>Robotium</w:t>
      </w:r>
      <w:proofErr w:type="spellEnd"/>
      <w:r>
        <w:t xml:space="preserve"> is a powerful Android test automation tool for both emulator and real devices. It was applied to run several </w:t>
      </w:r>
      <w:proofErr w:type="spellStart"/>
      <w:r>
        <w:t>ClosetStylist’s</w:t>
      </w:r>
      <w:proofErr w:type="spellEnd"/>
      <w:r>
        <w:t xml:space="preserve"> unit test cases that do not span over two applications</w:t>
      </w:r>
      <w:ins w:id="582" w:author="Luong, Anh" w:date="2014-11-03T13:44:00Z">
        <w:r w:rsidR="002301FB">
          <w:t>, i.e. when launch</w:t>
        </w:r>
      </w:ins>
      <w:ins w:id="583" w:author="Luong, Anh" w:date="2014-11-03T13:45:00Z">
        <w:r w:rsidR="00556179">
          <w:t>ing</w:t>
        </w:r>
      </w:ins>
      <w:ins w:id="584" w:author="Luong, Anh" w:date="2014-11-03T13:44:00Z">
        <w:r w:rsidR="002301FB">
          <w:t xml:space="preserve"> </w:t>
        </w:r>
      </w:ins>
      <w:ins w:id="585" w:author="Luong, Anh" w:date="2014-11-02T21:32:00Z">
        <w:r w:rsidR="00753345">
          <w:t xml:space="preserve">camera app </w:t>
        </w:r>
      </w:ins>
      <w:ins w:id="586" w:author="Luong, Anh" w:date="2014-11-03T13:43:00Z">
        <w:r w:rsidR="002301FB">
          <w:t>to take pictures of new items</w:t>
        </w:r>
      </w:ins>
      <w:ins w:id="587" w:author="Luong, Anh" w:date="2014-11-03T13:45:00Z">
        <w:r w:rsidR="00556179">
          <w:t xml:space="preserve"> or importing pictures from gallery</w:t>
        </w:r>
      </w:ins>
      <w:ins w:id="588" w:author="Luong, Anh" w:date="2014-11-03T13:44:00Z">
        <w:r w:rsidR="002301FB">
          <w:t>,</w:t>
        </w:r>
      </w:ins>
      <w:r>
        <w:t xml:space="preserve"> due to </w:t>
      </w:r>
      <w:ins w:id="589" w:author="Luong, Anh" w:date="2014-11-03T13:45:00Z">
        <w:r w:rsidR="002301FB">
          <w:t xml:space="preserve">the </w:t>
        </w:r>
      </w:ins>
      <w:r>
        <w:t xml:space="preserve">limitation of </w:t>
      </w:r>
      <w:proofErr w:type="spellStart"/>
      <w:r>
        <w:t>Robotium</w:t>
      </w:r>
      <w:proofErr w:type="spellEnd"/>
      <w:r>
        <w:t>. The test cases include registering, logging in, verifying that the main screen displays correct information, checking “My Closet”, picking “Outfit of the Day”, managing “Laundry Bag”, and traversing “Outfit History”.</w:t>
      </w:r>
    </w:p>
    <w:p w:rsidR="00B82E7A" w:rsidRDefault="00B82E7A" w:rsidP="00B82E7A">
      <w:pPr>
        <w:pStyle w:val="text"/>
      </w:pPr>
      <w:r>
        <w:lastRenderedPageBreak/>
        <w:t>This tool has been very helpful to catch bugs and unexpected behavior every time our code was modified, or new features were added.</w:t>
      </w:r>
    </w:p>
    <w:p w:rsidR="00B82E7A" w:rsidRDefault="00B82E7A" w:rsidP="00B82E7A">
      <w:pPr>
        <w:pStyle w:val="Heading3"/>
      </w:pPr>
      <w:bookmarkStart w:id="590" w:name="_Toc354617435"/>
      <w:r>
        <w:t>3.2</w:t>
      </w:r>
      <w:r>
        <w:tab/>
        <w:t>Architecture</w:t>
      </w:r>
      <w:bookmarkEnd w:id="590"/>
    </w:p>
    <w:p w:rsidR="00B82E7A" w:rsidRDefault="00B82E7A" w:rsidP="00B82E7A">
      <w:pPr>
        <w:pStyle w:val="text"/>
      </w:pPr>
      <w:proofErr w:type="spellStart"/>
      <w:r>
        <w:t>ClosetStylist</w:t>
      </w:r>
      <w:proofErr w:type="spellEnd"/>
      <w:r>
        <w:t xml:space="preserve"> design is composed of three main layers: presentation layer, application layer, and data layer. The layer design is mainly for code reusability and portability.</w:t>
      </w:r>
      <w:ins w:id="591" w:author="Luong, Anh" w:date="2014-11-05T09:45:00Z">
        <w:r w:rsidR="00351C09">
          <w:t xml:space="preserve"> Thanks to this design, we were able to save to a lot of time </w:t>
        </w:r>
      </w:ins>
      <w:ins w:id="592" w:author="Luong, Anh" w:date="2014-11-05T09:47:00Z">
        <w:r w:rsidR="00351C09">
          <w:t xml:space="preserve">and effort </w:t>
        </w:r>
      </w:ins>
      <w:ins w:id="593" w:author="Luong, Anh" w:date="2014-11-05T09:45:00Z">
        <w:r w:rsidR="00351C09">
          <w:t xml:space="preserve">when switching to new </w:t>
        </w:r>
      </w:ins>
      <w:ins w:id="594" w:author="Luong, Anh" w:date="2014-11-05T09:46:00Z">
        <w:r w:rsidR="00351C09">
          <w:t>UI implementation</w:t>
        </w:r>
      </w:ins>
      <w:ins w:id="595" w:author="Luong, Anh" w:date="2014-11-05T09:47:00Z">
        <w:r w:rsidR="00351C09">
          <w:t xml:space="preserve"> as described in the following sections</w:t>
        </w:r>
      </w:ins>
      <w:ins w:id="596" w:author="Luong, Anh" w:date="2014-11-05T09:46:00Z">
        <w:r w:rsidR="00351C09">
          <w:t>.</w:t>
        </w:r>
      </w:ins>
      <w:r>
        <w:t xml:space="preserve"> In addition, multiple design patterns have been applied to provide flexibility to switch between different services. </w:t>
      </w:r>
    </w:p>
    <w:p w:rsidR="00B82E7A" w:rsidRDefault="00B82E7A" w:rsidP="00B82E7A">
      <w:pPr>
        <w:pStyle w:val="text"/>
      </w:pPr>
      <w:r>
        <w:t xml:space="preserve">Figure 3.2 below shows the top-level architectural design of </w:t>
      </w:r>
      <w:proofErr w:type="spellStart"/>
      <w:r>
        <w:t>ClosetStylist</w:t>
      </w:r>
      <w:proofErr w:type="spellEnd"/>
      <w:r>
        <w:t xml:space="preserve">. </w:t>
      </w:r>
    </w:p>
    <w:p w:rsidR="00B82E7A" w:rsidRDefault="00B82E7A" w:rsidP="00B82E7A">
      <w:pPr>
        <w:pStyle w:val="text"/>
        <w:ind w:firstLine="0"/>
      </w:pPr>
      <w:r>
        <w:object w:dxaOrig="5757" w:dyaOrig="6297">
          <v:shape id="_x0000_i1033" type="#_x0000_t75" style="width:288.15pt;height:314.85pt" o:ole="">
            <v:imagedata r:id="rId43" o:title=""/>
          </v:shape>
          <o:OLEObject Type="Embed" ProgID="Visio.Drawing.11" ShapeID="_x0000_i1033" DrawAspect="Content" ObjectID="_1476688989" r:id="rId44"/>
        </w:object>
      </w:r>
    </w:p>
    <w:p w:rsidR="00B82E7A" w:rsidRDefault="00B82E7A" w:rsidP="00B82E7A">
      <w:pPr>
        <w:pStyle w:val="Heading8"/>
      </w:pPr>
      <w:bookmarkStart w:id="597" w:name="_Toc355221568"/>
      <w:r>
        <w:t>Figure 3.2:</w:t>
      </w:r>
      <w:r>
        <w:tab/>
      </w:r>
      <w:proofErr w:type="spellStart"/>
      <w:r>
        <w:t>ClosetStylist</w:t>
      </w:r>
      <w:proofErr w:type="spellEnd"/>
      <w:r>
        <w:t xml:space="preserve"> top-level architecture.</w:t>
      </w:r>
      <w:bookmarkEnd w:id="597"/>
    </w:p>
    <w:p w:rsidR="00B82E7A" w:rsidRDefault="00B82E7A" w:rsidP="00B82E7A">
      <w:pPr>
        <w:pStyle w:val="Heading4"/>
      </w:pPr>
      <w:bookmarkStart w:id="598" w:name="_Toc354617436"/>
      <w:r>
        <w:lastRenderedPageBreak/>
        <w:t>3.2.1</w:t>
      </w:r>
      <w:r>
        <w:tab/>
      </w:r>
      <w:bookmarkEnd w:id="598"/>
      <w:r>
        <w:t>Core</w:t>
      </w:r>
    </w:p>
    <w:p w:rsidR="00B82E7A" w:rsidRPr="001B4026" w:rsidRDefault="00B82E7A" w:rsidP="00B82E7A">
      <w:pPr>
        <w:pStyle w:val="text"/>
      </w:pPr>
      <w:r>
        <w:t xml:space="preserve">The core code includes common classes, common interfaces, helper classes, </w:t>
      </w:r>
      <w:proofErr w:type="spellStart"/>
      <w:r>
        <w:t>enum</w:t>
      </w:r>
      <w:proofErr w:type="spellEnd"/>
      <w:r>
        <w:t xml:space="preserve"> classes that are used to glue different layers together. The purpose of this layer is to connect different layers through common interfaces and features so that upper layers can work seamlessly with the information of the lower layers. </w:t>
      </w:r>
    </w:p>
    <w:p w:rsidR="00B82E7A" w:rsidRDefault="00B82E7A" w:rsidP="00B82E7A">
      <w:pPr>
        <w:pStyle w:val="Heading4"/>
      </w:pPr>
      <w:bookmarkStart w:id="599" w:name="_Toc354617440"/>
      <w:r>
        <w:t>3.2.2</w:t>
      </w:r>
      <w:r>
        <w:tab/>
        <w:t>Presentation layer</w:t>
      </w:r>
      <w:bookmarkEnd w:id="599"/>
      <w:r>
        <w:t xml:space="preserve"> </w:t>
      </w:r>
    </w:p>
    <w:p w:rsidR="00366E63" w:rsidRDefault="00B82E7A" w:rsidP="00B82E7A">
      <w:pPr>
        <w:pStyle w:val="text"/>
        <w:rPr>
          <w:ins w:id="600" w:author="Luong, Anh" w:date="2014-11-04T18:59:00Z"/>
        </w:rPr>
      </w:pPr>
      <w:r>
        <w:t>This layer contains UI and UX modules of the app. The purpose of this layer is to implement the behavioral logic and to provide good user experience with the app’s flow as well as look and feel of the app. The design of this layer strictly follows that of Android design</w:t>
      </w:r>
      <w:ins w:id="601" w:author="Luong, Anh" w:date="2014-11-04T19:04:00Z">
        <w:r w:rsidR="00366E63">
          <w:t xml:space="preserve"> and eases </w:t>
        </w:r>
      </w:ins>
      <w:ins w:id="602" w:author="Luong, Anh" w:date="2014-11-04T19:06:00Z">
        <w:r w:rsidR="00B86CEA">
          <w:t xml:space="preserve">the task of </w:t>
        </w:r>
      </w:ins>
      <w:ins w:id="603" w:author="Luong, Anh" w:date="2014-11-04T19:04:00Z">
        <w:r w:rsidR="00366E63">
          <w:t>UI update</w:t>
        </w:r>
      </w:ins>
      <w:ins w:id="604" w:author="Luong, Anh" w:date="2014-11-04T19:06:00Z">
        <w:r w:rsidR="00B86CEA">
          <w:t xml:space="preserve"> in the future</w:t>
        </w:r>
      </w:ins>
      <w:r>
        <w:t xml:space="preserve">. </w:t>
      </w:r>
    </w:p>
    <w:p w:rsidR="00B82E7A" w:rsidRPr="00425927" w:rsidRDefault="00B82E7A" w:rsidP="00B82E7A">
      <w:pPr>
        <w:pStyle w:val="text"/>
      </w:pPr>
      <w:r>
        <w:t xml:space="preserve">We first drafted </w:t>
      </w:r>
      <w:ins w:id="605" w:author="Luong, Anh" w:date="2014-11-04T19:06:00Z">
        <w:r w:rsidR="00B86CEA">
          <w:t xml:space="preserve">and implemented </w:t>
        </w:r>
      </w:ins>
      <w:r>
        <w:t xml:space="preserve">our own </w:t>
      </w:r>
      <w:ins w:id="606" w:author="Luong, Anh" w:date="2014-11-04T19:06:00Z">
        <w:r w:rsidR="00B86CEA">
          <w:t xml:space="preserve">UI </w:t>
        </w:r>
      </w:ins>
      <w:r>
        <w:t>design</w:t>
      </w:r>
      <w:ins w:id="607" w:author="Luong, Anh" w:date="2014-11-05T09:49:00Z">
        <w:r w:rsidR="00355431">
          <w:t xml:space="preserve"> to verify it worked with the backend code</w:t>
        </w:r>
      </w:ins>
      <w:ins w:id="608" w:author="Luong, Anh" w:date="2014-11-04T19:00:00Z">
        <w:r w:rsidR="00366E63">
          <w:t xml:space="preserve">. </w:t>
        </w:r>
      </w:ins>
      <w:ins w:id="609" w:author="Luong, Anh" w:date="2014-11-04T19:07:00Z">
        <w:r w:rsidR="00B86CEA">
          <w:t xml:space="preserve">Although </w:t>
        </w:r>
      </w:ins>
      <w:ins w:id="610" w:author="Luong, Anh" w:date="2014-11-05T09:49:00Z">
        <w:r w:rsidR="00355431">
          <w:t>the UI</w:t>
        </w:r>
      </w:ins>
      <w:ins w:id="611" w:author="Luong, Anh" w:date="2014-11-04T19:07:00Z">
        <w:r w:rsidR="00B86CEA">
          <w:t xml:space="preserve"> was </w:t>
        </w:r>
      </w:ins>
      <w:ins w:id="612" w:author="Luong, Anh" w:date="2014-11-04T19:10:00Z">
        <w:r w:rsidR="00B86CEA">
          <w:t xml:space="preserve">fully </w:t>
        </w:r>
      </w:ins>
      <w:ins w:id="613" w:author="Luong, Anh" w:date="2014-11-04T19:07:00Z">
        <w:r w:rsidR="00B86CEA">
          <w:t xml:space="preserve">functional, it was primitive and was not </w:t>
        </w:r>
      </w:ins>
      <w:ins w:id="614" w:author="Luong, Anh" w:date="2014-11-05T09:50:00Z">
        <w:r w:rsidR="00355431">
          <w:t xml:space="preserve">well polished to </w:t>
        </w:r>
      </w:ins>
      <w:ins w:id="615" w:author="Luong, Anh" w:date="2014-11-04T19:07:00Z">
        <w:r w:rsidR="00355431">
          <w:t>attract</w:t>
        </w:r>
      </w:ins>
      <w:ins w:id="616" w:author="Luong, Anh" w:date="2014-11-05T09:50:00Z">
        <w:r w:rsidR="00355431">
          <w:t xml:space="preserve"> users</w:t>
        </w:r>
      </w:ins>
      <w:ins w:id="617" w:author="Luong, Anh" w:date="2014-11-04T19:07:00Z">
        <w:r w:rsidR="00B86CEA">
          <w:t xml:space="preserve">. </w:t>
        </w:r>
      </w:ins>
      <w:ins w:id="618" w:author="Luong, Anh" w:date="2014-11-04T19:08:00Z">
        <w:r w:rsidR="00B86CEA">
          <w:t>W</w:t>
        </w:r>
      </w:ins>
      <w:ins w:id="619" w:author="Luong, Anh" w:date="2014-11-04T19:00:00Z">
        <w:r w:rsidR="00366E63">
          <w:t xml:space="preserve">e decided </w:t>
        </w:r>
      </w:ins>
      <w:ins w:id="620" w:author="Luong, Anh" w:date="2014-11-04T19:08:00Z">
        <w:r w:rsidR="00B86CEA">
          <w:t>to hire Ile</w:t>
        </w:r>
      </w:ins>
      <w:ins w:id="621" w:author="Luong, Anh" w:date="2014-11-05T09:50:00Z">
        <w:r w:rsidR="00355431">
          <w:t>, a professional UI/UX designer,</w:t>
        </w:r>
      </w:ins>
      <w:ins w:id="622" w:author="Luong, Anh" w:date="2014-11-04T19:08:00Z">
        <w:r w:rsidR="00B86CEA">
          <w:t xml:space="preserve"> to </w:t>
        </w:r>
      </w:ins>
      <w:ins w:id="623" w:author="Luong, Anh" w:date="2014-11-05T09:53:00Z">
        <w:r w:rsidR="00FF7FCC">
          <w:t>consult</w:t>
        </w:r>
      </w:ins>
      <w:ins w:id="624" w:author="Luong, Anh" w:date="2014-11-05T09:51:00Z">
        <w:r w:rsidR="00355431">
          <w:t xml:space="preserve"> our UX flow and create </w:t>
        </w:r>
      </w:ins>
      <w:ins w:id="625" w:author="Luong, Anh" w:date="2014-11-05T09:53:00Z">
        <w:r w:rsidR="00FF7FCC">
          <w:t xml:space="preserve">beautiful </w:t>
        </w:r>
      </w:ins>
      <w:ins w:id="626" w:author="Luong, Anh" w:date="2014-11-05T09:51:00Z">
        <w:r w:rsidR="00355431">
          <w:t xml:space="preserve">UI </w:t>
        </w:r>
      </w:ins>
      <w:ins w:id="627" w:author="Luong, Anh" w:date="2014-11-05T09:52:00Z">
        <w:r w:rsidR="00355431">
          <w:t>elements</w:t>
        </w:r>
      </w:ins>
      <w:ins w:id="628" w:author="Luong, Anh" w:date="2014-11-05T09:54:00Z">
        <w:r w:rsidR="00FF7FCC">
          <w:t xml:space="preserve">. After UI/UX design </w:t>
        </w:r>
      </w:ins>
      <w:ins w:id="629" w:author="Luong, Anh" w:date="2014-11-05T09:59:00Z">
        <w:r w:rsidR="00FF7FCC">
          <w:t>wa</w:t>
        </w:r>
      </w:ins>
      <w:ins w:id="630" w:author="Luong, Anh" w:date="2014-11-05T09:54:00Z">
        <w:r w:rsidR="00FF7FCC">
          <w:t>s established, we had</w:t>
        </w:r>
      </w:ins>
      <w:ins w:id="631" w:author="Luong, Anh" w:date="2014-11-04T19:08:00Z">
        <w:r w:rsidR="00B86CEA">
          <w:t xml:space="preserve"> Truong </w:t>
        </w:r>
      </w:ins>
      <w:ins w:id="632" w:author="Luong, Anh" w:date="2014-11-04T19:17:00Z">
        <w:r w:rsidR="00FF7FCC">
          <w:t>writ</w:t>
        </w:r>
      </w:ins>
      <w:ins w:id="633" w:author="Luong, Anh" w:date="2014-11-05T09:59:00Z">
        <w:r w:rsidR="00FF7FCC">
          <w:t>ing</w:t>
        </w:r>
      </w:ins>
      <w:ins w:id="634" w:author="Luong, Anh" w:date="2014-11-04T19:17:00Z">
        <w:r w:rsidR="002F2C86">
          <w:t xml:space="preserve"> </w:t>
        </w:r>
      </w:ins>
      <w:ins w:id="635" w:author="Luong, Anh" w:date="2014-11-04T19:08:00Z">
        <w:r w:rsidR="00B86CEA">
          <w:t>the UI</w:t>
        </w:r>
      </w:ins>
      <w:ins w:id="636" w:author="Luong, Anh" w:date="2014-11-04T19:10:00Z">
        <w:r w:rsidR="00B86CEA">
          <w:t xml:space="preserve"> code </w:t>
        </w:r>
      </w:ins>
      <w:ins w:id="637" w:author="Luong, Anh" w:date="2014-11-05T09:55:00Z">
        <w:r w:rsidR="00FF7FCC">
          <w:t xml:space="preserve">to </w:t>
        </w:r>
      </w:ins>
      <w:ins w:id="638" w:author="Luong, Anh" w:date="2014-11-05T09:57:00Z">
        <w:r w:rsidR="00FF7FCC">
          <w:t>create</w:t>
        </w:r>
      </w:ins>
      <w:ins w:id="639" w:author="Luong, Anh" w:date="2014-11-05T09:55:00Z">
        <w:r w:rsidR="00FF7FCC">
          <w:t xml:space="preserve"> the layout through </w:t>
        </w:r>
        <w:proofErr w:type="spellStart"/>
        <w:r w:rsidR="00FF7FCC">
          <w:t>XMl</w:t>
        </w:r>
        <w:proofErr w:type="spellEnd"/>
        <w:r w:rsidR="00FF7FCC">
          <w:t xml:space="preserve"> files, </w:t>
        </w:r>
      </w:ins>
      <w:ins w:id="640" w:author="Luong, Anh" w:date="2014-11-05T09:57:00Z">
        <w:r w:rsidR="00FF7FCC">
          <w:t xml:space="preserve">setup </w:t>
        </w:r>
      </w:ins>
      <w:ins w:id="641" w:author="Luong, Anh" w:date="2014-11-05T10:00:00Z">
        <w:r w:rsidR="00FF7FCC">
          <w:t xml:space="preserve">event listeners </w:t>
        </w:r>
      </w:ins>
      <w:ins w:id="642" w:author="Luong, Anh" w:date="2014-11-05T09:58:00Z">
        <w:r w:rsidR="00FF7FCC">
          <w:t>to intercept user’s interaction with the app such as touching a view</w:t>
        </w:r>
      </w:ins>
      <w:ins w:id="643" w:author="Luong, Anh" w:date="2014-11-05T10:01:00Z">
        <w:r w:rsidR="00FF7FCC">
          <w:t xml:space="preserve">, swiping left to right to access the drawer, etc. </w:t>
        </w:r>
      </w:ins>
      <w:ins w:id="644" w:author="Luong, Anh" w:date="2014-11-05T10:02:00Z">
        <w:r w:rsidR="00FF7FCC">
          <w:t xml:space="preserve">We then </w:t>
        </w:r>
      </w:ins>
      <w:ins w:id="645" w:author="Luong, Anh" w:date="2014-11-05T10:03:00Z">
        <w:r w:rsidR="00FF7FCC">
          <w:t xml:space="preserve">implemented the handlers to take the right action when </w:t>
        </w:r>
      </w:ins>
      <w:ins w:id="646" w:author="Luong, Anh" w:date="2014-11-05T10:04:00Z">
        <w:r w:rsidR="009D7564">
          <w:t>the registered listeners were triggered by user interaction.</w:t>
        </w:r>
      </w:ins>
      <w:ins w:id="647" w:author="Luong, Anh" w:date="2014-11-04T19:09:00Z">
        <w:r w:rsidR="00B86CEA">
          <w:t xml:space="preserve"> </w:t>
        </w:r>
      </w:ins>
      <w:ins w:id="648" w:author="Luong, Anh" w:date="2014-11-04T19:15:00Z">
        <w:r w:rsidR="002F2C86">
          <w:t xml:space="preserve">The layer design </w:t>
        </w:r>
      </w:ins>
      <w:ins w:id="649" w:author="Luong, Anh" w:date="2014-11-04T19:16:00Z">
        <w:r w:rsidR="002F2C86">
          <w:t xml:space="preserve">was really helpful as we were able to keep most of the back end code intact when switching our code base to new UI </w:t>
        </w:r>
      </w:ins>
      <w:ins w:id="650" w:author="Luong, Anh" w:date="2014-11-04T19:17:00Z">
        <w:r w:rsidR="002F2C86">
          <w:t>implementation</w:t>
        </w:r>
      </w:ins>
      <w:ins w:id="651" w:author="Luong, Anh" w:date="2014-11-04T19:16:00Z">
        <w:r w:rsidR="002F2C86">
          <w:t>.</w:t>
        </w:r>
      </w:ins>
      <w:del w:id="652" w:author="Luong, Anh" w:date="2014-11-04T19:09:00Z">
        <w:r w:rsidDel="00B86CEA">
          <w:delText xml:space="preserve">, and </w:delText>
        </w:r>
      </w:del>
      <w:del w:id="653" w:author="Luong, Anh" w:date="2014-11-04T19:02:00Z">
        <w:r w:rsidDel="00366E63">
          <w:delText xml:space="preserve">then </w:delText>
        </w:r>
      </w:del>
      <w:del w:id="654" w:author="Luong, Anh" w:date="2014-11-04T19:09:00Z">
        <w:r w:rsidDel="00B86CEA">
          <w:delText>we consulted with professionals UI/UX designer and UI developer to implement the prototype.</w:delText>
        </w:r>
      </w:del>
    </w:p>
    <w:p w:rsidR="00B82E7A" w:rsidRDefault="00B82E7A" w:rsidP="00B82E7A">
      <w:pPr>
        <w:pStyle w:val="Heading4"/>
      </w:pPr>
      <w:bookmarkStart w:id="655" w:name="_Toc354617441"/>
      <w:r>
        <w:t>3.2.3</w:t>
      </w:r>
      <w:r>
        <w:tab/>
        <w:t>Application layer</w:t>
      </w:r>
      <w:bookmarkEnd w:id="655"/>
    </w:p>
    <w:p w:rsidR="00B82E7A" w:rsidRDefault="00B82E7A" w:rsidP="00B82E7A">
      <w:pPr>
        <w:pStyle w:val="text"/>
      </w:pPr>
      <w:r>
        <w:t xml:space="preserve">The application layer consists of all the services employed in this app, including weather service, location service, and clothes matching service. The purpose of this layer is to implement application logic and provide all the features of the app including </w:t>
      </w:r>
      <w:r>
        <w:lastRenderedPageBreak/>
        <w:t xml:space="preserve">organizing user’s </w:t>
      </w:r>
      <w:proofErr w:type="gramStart"/>
      <w:r>
        <w:t>closet,</w:t>
      </w:r>
      <w:proofErr w:type="gramEnd"/>
      <w:r>
        <w:t xml:space="preserve"> programmatically suggest outfits, keep track of outfit history, and managing laundry bag.</w:t>
      </w:r>
      <w:ins w:id="656" w:author="Luong, Anh" w:date="2014-11-05T10:05:00Z">
        <w:r w:rsidR="00CB7AF1">
          <w:t xml:space="preserve"> This layer contains most of backend work </w:t>
        </w:r>
      </w:ins>
      <w:ins w:id="657" w:author="Luong, Anh" w:date="2014-11-05T10:06:00Z">
        <w:r w:rsidR="00CB7AF1">
          <w:t xml:space="preserve">that we implemented ourselves to send HTTP request and parse HTTP response from </w:t>
        </w:r>
      </w:ins>
      <w:ins w:id="658" w:author="Luong, Anh" w:date="2014-11-05T10:07:00Z">
        <w:r w:rsidR="00CB7AF1">
          <w:t xml:space="preserve">weather and location services, to run our matching algorithm, and to interface with the UI </w:t>
        </w:r>
      </w:ins>
      <w:ins w:id="659" w:author="Luong, Anh" w:date="2014-11-05T10:08:00Z">
        <w:r w:rsidR="00CB7AF1">
          <w:t xml:space="preserve">layer above </w:t>
        </w:r>
      </w:ins>
      <w:ins w:id="660" w:author="Luong, Anh" w:date="2014-11-05T10:07:00Z">
        <w:r w:rsidR="00CB7AF1">
          <w:t>and the data layer</w:t>
        </w:r>
      </w:ins>
      <w:ins w:id="661" w:author="Luong, Anh" w:date="2014-11-05T10:08:00Z">
        <w:r w:rsidR="00CB7AF1">
          <w:t xml:space="preserve"> below.</w:t>
        </w:r>
      </w:ins>
      <w:bookmarkStart w:id="662" w:name="_GoBack"/>
      <w:bookmarkEnd w:id="662"/>
    </w:p>
    <w:p w:rsidR="00B82E7A" w:rsidRDefault="00B82E7A" w:rsidP="00B82E7A">
      <w:pPr>
        <w:pStyle w:val="Heading4"/>
      </w:pPr>
      <w:bookmarkStart w:id="663" w:name="_Toc354617442"/>
      <w:r>
        <w:t>3.2.4</w:t>
      </w:r>
      <w:r>
        <w:tab/>
      </w:r>
      <w:bookmarkEnd w:id="663"/>
      <w:r>
        <w:t>Data layer</w:t>
      </w:r>
    </w:p>
    <w:p w:rsidR="00B82E7A" w:rsidRDefault="00B82E7A" w:rsidP="00B82E7A">
      <w:pPr>
        <w:pStyle w:val="text"/>
      </w:pPr>
      <w:r>
        <w:t>This layer includes two main components: the storage to store big-size pictures and the database to store smaller information about the user’s profile, clothing items, outfit history, and look-up tables for matching service. The purpose of this layer is to provide data management for the app. SD card was chosen over Cloud storage as picture storage because we wanted to keep the picture-retrieving latency low which would help the responsiveness of the app. For small information, we used Android built-in database SQLite to manage. It should be noted that for each item, only the path to the SD card is saved in the SQLite of the item table and this is how we can link the information in the SQLite database and the pictures in SD card.</w:t>
      </w:r>
    </w:p>
    <w:p w:rsidR="00B82E7A" w:rsidRPr="00B3693A" w:rsidRDefault="00B82E7A" w:rsidP="00B82E7A">
      <w:pPr>
        <w:pStyle w:val="text"/>
      </w:pPr>
      <w:r>
        <w:t>An overview of the data tables created for the app is shown in Figure 3.3.</w:t>
      </w:r>
    </w:p>
    <w:p w:rsidR="00B82E7A" w:rsidRDefault="00B82E7A" w:rsidP="00B82E7A">
      <w:pPr>
        <w:pStyle w:val="text"/>
        <w:ind w:firstLine="0"/>
        <w:rPr>
          <w:noProof/>
          <w:lang w:eastAsia="zh-CN"/>
        </w:rPr>
      </w:pPr>
      <w:r>
        <w:object w:dxaOrig="6269" w:dyaOrig="4740">
          <v:shape id="_x0000_i1034" type="#_x0000_t75" style="width:313.15pt;height:237pt" o:ole="">
            <v:imagedata r:id="rId45" o:title=""/>
          </v:shape>
          <o:OLEObject Type="Embed" ProgID="Visio.Drawing.11" ShapeID="_x0000_i1034" DrawAspect="Content" ObjectID="_1476688990" r:id="rId46"/>
        </w:object>
      </w:r>
    </w:p>
    <w:p w:rsidR="00B82E7A" w:rsidRDefault="00B82E7A" w:rsidP="00B82E7A">
      <w:pPr>
        <w:pStyle w:val="text"/>
        <w:ind w:firstLine="0"/>
      </w:pPr>
      <w:r>
        <w:object w:dxaOrig="10040" w:dyaOrig="4843">
          <v:shape id="_x0000_i1035" type="#_x0000_t75" style="width:432.2pt;height:208.25pt" o:ole="">
            <v:imagedata r:id="rId47" o:title=""/>
          </v:shape>
          <o:OLEObject Type="Embed" ProgID="Visio.Drawing.11" ShapeID="_x0000_i1035" DrawAspect="Content" ObjectID="_1476688991" r:id="rId48"/>
        </w:object>
      </w:r>
    </w:p>
    <w:p w:rsidR="00B82E7A" w:rsidRDefault="00B82E7A" w:rsidP="00B82E7A">
      <w:pPr>
        <w:pStyle w:val="Heading8"/>
      </w:pPr>
      <w:bookmarkStart w:id="664" w:name="_Toc355221573"/>
      <w:r>
        <w:t>Figure 3.3:</w:t>
      </w:r>
      <w:r>
        <w:tab/>
        <w:t>Database tables.</w:t>
      </w:r>
      <w:bookmarkEnd w:id="664"/>
    </w:p>
    <w:p w:rsidR="00B82E7A" w:rsidRDefault="00B82E7A" w:rsidP="00B82E7A">
      <w:pPr>
        <w:pStyle w:val="Heading4"/>
      </w:pPr>
      <w:bookmarkStart w:id="665" w:name="_Toc354617443"/>
      <w:r>
        <w:lastRenderedPageBreak/>
        <w:t>3.2.5</w:t>
      </w:r>
      <w:r>
        <w:tab/>
        <w:t>Design patterns</w:t>
      </w:r>
    </w:p>
    <w:p w:rsidR="00B82E7A" w:rsidRPr="00D746B0" w:rsidRDefault="00B82E7A" w:rsidP="00B82E7A">
      <w:pPr>
        <w:pStyle w:val="text"/>
      </w:pPr>
      <w:r>
        <w:t>[HFDP] shows many design patterns to provide flexibility for future expansion while keeping closed for code modification. In this section, we describe how some of these are employed in our design for this app.</w:t>
      </w:r>
    </w:p>
    <w:p w:rsidR="00B82E7A" w:rsidRDefault="00B82E7A" w:rsidP="00B82E7A">
      <w:pPr>
        <w:pStyle w:val="Heading5"/>
        <w:tabs>
          <w:tab w:val="center" w:pos="4320"/>
        </w:tabs>
      </w:pPr>
      <w:r>
        <w:t>3.2.5.1 Factory Method Pattern</w:t>
      </w:r>
      <w:r>
        <w:tab/>
      </w:r>
    </w:p>
    <w:p w:rsidR="00B82E7A" w:rsidRDefault="00B82E7A" w:rsidP="00B82E7A">
      <w:pPr>
        <w:pStyle w:val="text"/>
      </w:pPr>
      <w:r>
        <w:t>This pattern is applied to create different concrete storage types. SD card is chosen at the moment is the main storage for pictures, but the design is opened to replace SD card with another type of storage such as Google App Engine with much of the code intact because the creator class is written without knowledge of the actual products that will be created. In other words, the implementation of the product is decoupled with its use. In addition, new storage it will not affect Creator class. Figure 3.9 follows the Factory Method Pattern defined in [HFDP] to illustrate the deployment in our app.</w:t>
      </w:r>
    </w:p>
    <w:p w:rsidR="00B82E7A" w:rsidRDefault="00B82E7A" w:rsidP="00B82E7A">
      <w:pPr>
        <w:pStyle w:val="text"/>
      </w:pPr>
    </w:p>
    <w:p w:rsidR="00B82E7A" w:rsidRDefault="00B82E7A" w:rsidP="00B82E7A">
      <w:pPr>
        <w:pStyle w:val="Heading8"/>
      </w:pPr>
      <w:r>
        <w:object w:dxaOrig="10778" w:dyaOrig="4105">
          <v:shape id="_x0000_i1036" type="#_x0000_t75" style="width:431.65pt;height:164.4pt" o:ole="">
            <v:imagedata r:id="rId49" o:title=""/>
          </v:shape>
          <o:OLEObject Type="Embed" ProgID="Visio.Drawing.11" ShapeID="_x0000_i1036" DrawAspect="Content" ObjectID="_1476688992" r:id="rId50"/>
        </w:object>
      </w:r>
      <w:r w:rsidRPr="00D746B0">
        <w:t xml:space="preserve"> </w:t>
      </w:r>
    </w:p>
    <w:p w:rsidR="00B82E7A" w:rsidRDefault="00B82E7A" w:rsidP="00B82E7A">
      <w:pPr>
        <w:pStyle w:val="Heading8"/>
      </w:pPr>
      <w:r>
        <w:t>Figure 3.4:</w:t>
      </w:r>
      <w:r>
        <w:tab/>
        <w:t>Factory Method Pattern for storage.</w:t>
      </w:r>
    </w:p>
    <w:p w:rsidR="00B82E7A" w:rsidRPr="00AF146F" w:rsidRDefault="00B82E7A" w:rsidP="00B82E7A">
      <w:pPr>
        <w:pStyle w:val="text"/>
      </w:pPr>
      <w:r>
        <w:t xml:space="preserve">In Figure 3.4, the abstract Creator class is </w:t>
      </w:r>
      <w:proofErr w:type="spellStart"/>
      <w:r>
        <w:t>StorageFactory</w:t>
      </w:r>
      <w:proofErr w:type="spellEnd"/>
      <w:r>
        <w:t xml:space="preserve"> and the concrete Creator classes are </w:t>
      </w:r>
      <w:proofErr w:type="spellStart"/>
      <w:r>
        <w:t>SDCardStorageFactory</w:t>
      </w:r>
      <w:proofErr w:type="spellEnd"/>
      <w:r>
        <w:t xml:space="preserve"> and </w:t>
      </w:r>
      <w:proofErr w:type="spellStart"/>
      <w:r>
        <w:t>GoogleAppEngineStorageFactory</w:t>
      </w:r>
      <w:proofErr w:type="spellEnd"/>
      <w:r>
        <w:t xml:space="preserve">. The </w:t>
      </w:r>
      <w:r>
        <w:lastRenderedPageBreak/>
        <w:t xml:space="preserve">Product is </w:t>
      </w:r>
      <w:proofErr w:type="spellStart"/>
      <w:r>
        <w:t>StorageInterface</w:t>
      </w:r>
      <w:proofErr w:type="spellEnd"/>
      <w:r>
        <w:t xml:space="preserve">; the concrete Product classes implementing this interface are </w:t>
      </w:r>
      <w:proofErr w:type="spellStart"/>
      <w:r>
        <w:t>SDCardStorage</w:t>
      </w:r>
      <w:proofErr w:type="spellEnd"/>
      <w:r>
        <w:t xml:space="preserve"> and </w:t>
      </w:r>
      <w:proofErr w:type="spellStart"/>
      <w:r>
        <w:t>GoogleAppEngineStorage</w:t>
      </w:r>
      <w:proofErr w:type="spellEnd"/>
      <w:r>
        <w:t xml:space="preserve">; the Factory Method is </w:t>
      </w:r>
      <w:proofErr w:type="spellStart"/>
      <w:r>
        <w:t>createStorage</w:t>
      </w:r>
      <w:proofErr w:type="spellEnd"/>
      <w:r>
        <w:t>.</w:t>
      </w:r>
    </w:p>
    <w:p w:rsidR="00B82E7A" w:rsidRDefault="00B82E7A" w:rsidP="00B82E7A">
      <w:pPr>
        <w:pStyle w:val="Heading5"/>
      </w:pPr>
      <w:r>
        <w:t>3.2.5.2 Abstract Factory Pattern</w:t>
      </w:r>
    </w:p>
    <w:p w:rsidR="00B82E7A" w:rsidRDefault="00B82E7A" w:rsidP="00B82E7A">
      <w:pPr>
        <w:pStyle w:val="text"/>
        <w:rPr>
          <w:ins w:id="666" w:author="Luong, Anh" w:date="2014-11-03T21:33:00Z"/>
        </w:rPr>
      </w:pPr>
      <w:r>
        <w:t>Clothes Matching service is consisted of five steps. While step one and two can be filtered by querying the database, steps three to five require more complicated implementation based on gender (limited to male and female for now). Abstract Factory pattern was applied to provide an interface to create a family of matching steps: occasion matching, pair matching, color matching. Writing code using this interface helped us decouple our code from actual factory that created these concrete matching steps (i.e., object classes). This also led us expand to a variety of genders if we need to in the future. Once the users register their genders, we can subsequently assign the correct matching steps. Figure 3.5 and Figure 3.6 follows the Abstract Factory Pattern defined in [HFDP] to illustrate the deployment in our app.</w:t>
      </w:r>
    </w:p>
    <w:p w:rsidR="000F7861" w:rsidRDefault="000F7861" w:rsidP="00B82E7A">
      <w:pPr>
        <w:pStyle w:val="text"/>
        <w:rPr>
          <w:ins w:id="667" w:author="Luong, Anh" w:date="2014-11-03T21:31:00Z"/>
        </w:rPr>
      </w:pPr>
    </w:p>
    <w:p w:rsidR="000F7861" w:rsidDel="000F7861" w:rsidRDefault="000F7861" w:rsidP="000F7861">
      <w:pPr>
        <w:pStyle w:val="text"/>
        <w:jc w:val="left"/>
        <w:rPr>
          <w:del w:id="668" w:author="Luong, Anh" w:date="2014-11-03T21:34:00Z"/>
        </w:rPr>
        <w:pPrChange w:id="669" w:author="Luong, Anh" w:date="2014-11-03T21:34:00Z">
          <w:pPr>
            <w:pStyle w:val="text"/>
          </w:pPr>
        </w:pPrChange>
      </w:pPr>
      <w:ins w:id="670" w:author="Luong, Anh" w:date="2014-11-03T21:32:00Z">
        <w:r>
          <w:rPr>
            <w:noProof/>
            <w:lang w:eastAsia="zh-CN"/>
          </w:rPr>
          <w:drawing>
            <wp:inline distT="0" distB="0" distL="0" distR="0">
              <wp:extent cx="5302718" cy="192424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6012" cy="1929065"/>
                      </a:xfrm>
                      <a:prstGeom prst="rect">
                        <a:avLst/>
                      </a:prstGeom>
                      <a:noFill/>
                      <a:ln>
                        <a:noFill/>
                      </a:ln>
                    </pic:spPr>
                  </pic:pic>
                </a:graphicData>
              </a:graphic>
            </wp:inline>
          </w:drawing>
        </w:r>
      </w:ins>
    </w:p>
    <w:p w:rsidR="00B82E7A" w:rsidRDefault="00B82E7A" w:rsidP="000F7861">
      <w:pPr>
        <w:pStyle w:val="text"/>
        <w:jc w:val="left"/>
        <w:pPrChange w:id="671" w:author="Luong, Anh" w:date="2014-11-03T21:34:00Z">
          <w:pPr>
            <w:pStyle w:val="Heading8"/>
          </w:pPr>
        </w:pPrChange>
      </w:pPr>
      <w:del w:id="672" w:author="Luong, Anh" w:date="2014-11-03T21:34:00Z">
        <w:r w:rsidDel="000F7861">
          <w:object w:dxaOrig="11625" w:dyaOrig="6917">
            <v:shape id="_x0000_i1039" type="#_x0000_t75" style="width:431.85pt;height:297.1pt" o:ole="">
              <v:imagedata r:id="rId52" o:title=""/>
            </v:shape>
            <o:OLEObject Type="Embed" ProgID="Visio.Drawing.11" ShapeID="_x0000_i1039" DrawAspect="Content" ObjectID="_1476688993" r:id="rId53"/>
          </w:object>
        </w:r>
        <w:r w:rsidRPr="00D746B0" w:rsidDel="000F7861">
          <w:delText xml:space="preserve"> </w:delText>
        </w:r>
      </w:del>
    </w:p>
    <w:p w:rsidR="00B82E7A" w:rsidRDefault="00B82E7A" w:rsidP="00B82E7A">
      <w:pPr>
        <w:pStyle w:val="Heading8"/>
      </w:pPr>
      <w:r>
        <w:t>Figure 3.5:</w:t>
      </w:r>
      <w:r>
        <w:tab/>
      </w:r>
      <w:proofErr w:type="spellStart"/>
      <w:r>
        <w:t>AbstractFactory</w:t>
      </w:r>
      <w:proofErr w:type="spellEnd"/>
      <w:r>
        <w:t xml:space="preserve"> classes and </w:t>
      </w:r>
      <w:proofErr w:type="spellStart"/>
      <w:r>
        <w:t>ConcreteFactory</w:t>
      </w:r>
      <w:proofErr w:type="spellEnd"/>
      <w:r>
        <w:t xml:space="preserve"> classes of Abstract Factory Pattern applied in Clothes Matching service.</w:t>
      </w:r>
    </w:p>
    <w:p w:rsidR="00B82E7A" w:rsidRDefault="00B82E7A" w:rsidP="00B82E7A">
      <w:pPr>
        <w:pStyle w:val="text"/>
      </w:pPr>
    </w:p>
    <w:p w:rsidR="00B82E7A" w:rsidRDefault="00B82E7A" w:rsidP="00B82E7A">
      <w:pPr>
        <w:pStyle w:val="text"/>
      </w:pPr>
    </w:p>
    <w:p w:rsidR="00B82E7A" w:rsidRDefault="00B82E7A" w:rsidP="00B82E7A">
      <w:pPr>
        <w:pStyle w:val="text"/>
      </w:pPr>
    </w:p>
    <w:p w:rsidR="00B82E7A" w:rsidRDefault="00B82E7A" w:rsidP="00B82E7A">
      <w:pPr>
        <w:pStyle w:val="text"/>
      </w:pPr>
      <w:del w:id="673" w:author="Luong, Anh" w:date="2014-11-03T21:27:00Z">
        <w:r w:rsidDel="00CF19D2">
          <w:rPr>
            <w:noProof/>
            <w:lang w:eastAsia="zh-CN"/>
          </w:rPr>
          <w:drawing>
            <wp:inline distT="0" distB="0" distL="0" distR="0" wp14:anchorId="36EC566D" wp14:editId="23BC59BC">
              <wp:extent cx="5478780" cy="2819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8780" cy="2819400"/>
                      </a:xfrm>
                      <a:prstGeom prst="rect">
                        <a:avLst/>
                      </a:prstGeom>
                      <a:noFill/>
                      <a:ln>
                        <a:noFill/>
                      </a:ln>
                    </pic:spPr>
                  </pic:pic>
                </a:graphicData>
              </a:graphic>
            </wp:inline>
          </w:drawing>
        </w:r>
      </w:del>
    </w:p>
    <w:p w:rsidR="00B82E7A" w:rsidRDefault="00B82E7A" w:rsidP="00B82E7A">
      <w:pPr>
        <w:pStyle w:val="text"/>
      </w:pPr>
      <w:del w:id="674" w:author="Luong, Anh" w:date="2014-11-03T21:27:00Z">
        <w:r w:rsidDel="00CF19D2">
          <w:object w:dxaOrig="9239" w:dyaOrig="8690">
            <v:shape id="_x0000_i1037" type="#_x0000_t75" style="width:431.9pt;height:406.25pt" o:ole="">
              <v:imagedata r:id="rId55" o:title=""/>
            </v:shape>
            <o:OLEObject Type="Embed" ProgID="Visio.Drawing.11" ShapeID="_x0000_i1037" DrawAspect="Content" ObjectID="_1476688994" r:id="rId56"/>
          </w:object>
        </w:r>
      </w:del>
    </w:p>
    <w:p w:rsidR="00B82E7A" w:rsidRDefault="00B82E7A" w:rsidP="00B82E7A">
      <w:pPr>
        <w:pStyle w:val="text"/>
      </w:pPr>
    </w:p>
    <w:p w:rsidR="00B82E7A" w:rsidRDefault="00B82E7A" w:rsidP="00B82E7A">
      <w:pPr>
        <w:pStyle w:val="text"/>
      </w:pPr>
      <w:del w:id="675" w:author="Luong, Anh" w:date="2014-11-03T21:28:00Z">
        <w:r w:rsidDel="00CF19D2">
          <w:object w:dxaOrig="8735" w:dyaOrig="3280">
            <v:shape id="_x0000_i1038" type="#_x0000_t75" style="width:431.95pt;height:162.05pt" o:ole="">
              <v:imagedata r:id="rId57" o:title=""/>
            </v:shape>
            <o:OLEObject Type="Embed" ProgID="Visio.Drawing.11" ShapeID="_x0000_i1038" DrawAspect="Content" ObjectID="_1476688995" r:id="rId58"/>
          </w:object>
        </w:r>
      </w:del>
    </w:p>
    <w:p w:rsidR="000F7861" w:rsidRDefault="000F7861" w:rsidP="005F53C6">
      <w:pPr>
        <w:pStyle w:val="text"/>
        <w:jc w:val="left"/>
        <w:rPr>
          <w:ins w:id="676" w:author="Luong, Anh" w:date="2014-11-03T21:28:00Z"/>
        </w:rPr>
        <w:pPrChange w:id="677" w:author="Luong, Anh" w:date="2014-11-02T21:36:00Z">
          <w:pPr>
            <w:pStyle w:val="text"/>
          </w:pPr>
        </w:pPrChange>
      </w:pPr>
    </w:p>
    <w:p w:rsidR="000F7861" w:rsidRDefault="000F7861" w:rsidP="005F53C6">
      <w:pPr>
        <w:pStyle w:val="text"/>
        <w:jc w:val="left"/>
        <w:rPr>
          <w:ins w:id="678" w:author="Luong, Anh" w:date="2014-11-03T21:28:00Z"/>
        </w:rPr>
        <w:pPrChange w:id="679" w:author="Luong, Anh" w:date="2014-11-02T21:36:00Z">
          <w:pPr>
            <w:pStyle w:val="text"/>
          </w:pPr>
        </w:pPrChange>
      </w:pPr>
    </w:p>
    <w:p w:rsidR="000F7861" w:rsidRDefault="000F7861" w:rsidP="005F53C6">
      <w:pPr>
        <w:pStyle w:val="text"/>
        <w:jc w:val="left"/>
        <w:rPr>
          <w:ins w:id="680" w:author="Luong, Anh" w:date="2014-11-03T21:28:00Z"/>
        </w:rPr>
        <w:pPrChange w:id="681" w:author="Luong, Anh" w:date="2014-11-02T21:36:00Z">
          <w:pPr>
            <w:pStyle w:val="text"/>
          </w:pPr>
        </w:pPrChange>
      </w:pPr>
    </w:p>
    <w:p w:rsidR="000F7861" w:rsidRDefault="000F7861" w:rsidP="005F53C6">
      <w:pPr>
        <w:pStyle w:val="text"/>
        <w:jc w:val="left"/>
        <w:rPr>
          <w:ins w:id="682" w:author="Luong, Anh" w:date="2014-11-03T21:28:00Z"/>
        </w:rPr>
        <w:pPrChange w:id="683" w:author="Luong, Anh" w:date="2014-11-02T21:36:00Z">
          <w:pPr>
            <w:pStyle w:val="text"/>
          </w:pPr>
        </w:pPrChange>
      </w:pPr>
    </w:p>
    <w:p w:rsidR="000F7861" w:rsidRDefault="000F7861" w:rsidP="005F53C6">
      <w:pPr>
        <w:pStyle w:val="text"/>
        <w:jc w:val="left"/>
        <w:rPr>
          <w:ins w:id="684" w:author="Luong, Anh" w:date="2014-11-03T21:28:00Z"/>
        </w:rPr>
        <w:pPrChange w:id="685" w:author="Luong, Anh" w:date="2014-11-02T21:36:00Z">
          <w:pPr>
            <w:pStyle w:val="text"/>
          </w:pPr>
        </w:pPrChange>
      </w:pPr>
    </w:p>
    <w:p w:rsidR="000F7861" w:rsidRDefault="000F7861" w:rsidP="005F53C6">
      <w:pPr>
        <w:pStyle w:val="text"/>
        <w:jc w:val="left"/>
        <w:rPr>
          <w:ins w:id="686" w:author="Luong, Anh" w:date="2014-11-03T21:28:00Z"/>
        </w:rPr>
        <w:pPrChange w:id="687" w:author="Luong, Anh" w:date="2014-11-02T21:36:00Z">
          <w:pPr>
            <w:pStyle w:val="text"/>
          </w:pPr>
        </w:pPrChange>
      </w:pPr>
    </w:p>
    <w:p w:rsidR="000F7861" w:rsidRDefault="000F7861" w:rsidP="005F53C6">
      <w:pPr>
        <w:pStyle w:val="text"/>
        <w:jc w:val="left"/>
        <w:rPr>
          <w:ins w:id="688" w:author="Luong, Anh" w:date="2014-11-03T21:28:00Z"/>
        </w:rPr>
        <w:pPrChange w:id="689" w:author="Luong, Anh" w:date="2014-11-02T21:36:00Z">
          <w:pPr>
            <w:pStyle w:val="text"/>
          </w:pPr>
        </w:pPrChange>
      </w:pPr>
    </w:p>
    <w:p w:rsidR="000F7861" w:rsidRDefault="000F7861" w:rsidP="005F53C6">
      <w:pPr>
        <w:pStyle w:val="text"/>
        <w:jc w:val="left"/>
        <w:rPr>
          <w:ins w:id="690" w:author="Luong, Anh" w:date="2014-11-03T21:28:00Z"/>
        </w:rPr>
        <w:pPrChange w:id="691" w:author="Luong, Anh" w:date="2014-11-02T21:36:00Z">
          <w:pPr>
            <w:pStyle w:val="text"/>
          </w:pPr>
        </w:pPrChange>
      </w:pPr>
    </w:p>
    <w:p w:rsidR="000F7861" w:rsidRDefault="000F7861" w:rsidP="005F53C6">
      <w:pPr>
        <w:pStyle w:val="text"/>
        <w:jc w:val="left"/>
        <w:rPr>
          <w:ins w:id="692" w:author="Luong, Anh" w:date="2014-11-03T21:28:00Z"/>
        </w:rPr>
        <w:pPrChange w:id="693" w:author="Luong, Anh" w:date="2014-11-02T21:36:00Z">
          <w:pPr>
            <w:pStyle w:val="text"/>
          </w:pPr>
        </w:pPrChange>
      </w:pPr>
    </w:p>
    <w:p w:rsidR="000F7861" w:rsidRDefault="000F7861" w:rsidP="005F53C6">
      <w:pPr>
        <w:pStyle w:val="text"/>
        <w:jc w:val="left"/>
        <w:rPr>
          <w:ins w:id="694" w:author="Luong, Anh" w:date="2014-11-03T21:28:00Z"/>
        </w:rPr>
        <w:pPrChange w:id="695" w:author="Luong, Anh" w:date="2014-11-02T21:36:00Z">
          <w:pPr>
            <w:pStyle w:val="text"/>
          </w:pPr>
        </w:pPrChange>
      </w:pPr>
    </w:p>
    <w:p w:rsidR="000F7861" w:rsidRDefault="000F7861" w:rsidP="005F53C6">
      <w:pPr>
        <w:pStyle w:val="text"/>
        <w:jc w:val="left"/>
        <w:rPr>
          <w:ins w:id="696" w:author="Luong, Anh" w:date="2014-11-03T21:28:00Z"/>
        </w:rPr>
        <w:pPrChange w:id="697" w:author="Luong, Anh" w:date="2014-11-02T21:36:00Z">
          <w:pPr>
            <w:pStyle w:val="text"/>
          </w:pPr>
        </w:pPrChange>
      </w:pPr>
    </w:p>
    <w:p w:rsidR="000F7861" w:rsidRDefault="000F7861" w:rsidP="005F53C6">
      <w:pPr>
        <w:pStyle w:val="text"/>
        <w:jc w:val="left"/>
        <w:rPr>
          <w:ins w:id="698" w:author="Luong, Anh" w:date="2014-11-03T21:28:00Z"/>
        </w:rPr>
        <w:pPrChange w:id="699" w:author="Luong, Anh" w:date="2014-11-02T21:36:00Z">
          <w:pPr>
            <w:pStyle w:val="text"/>
          </w:pPr>
        </w:pPrChange>
      </w:pPr>
    </w:p>
    <w:p w:rsidR="000F7861" w:rsidRDefault="000F7861" w:rsidP="005F53C6">
      <w:pPr>
        <w:pStyle w:val="text"/>
        <w:jc w:val="left"/>
        <w:rPr>
          <w:ins w:id="700" w:author="Luong, Anh" w:date="2014-11-03T21:28:00Z"/>
        </w:rPr>
        <w:pPrChange w:id="701" w:author="Luong, Anh" w:date="2014-11-02T21:36:00Z">
          <w:pPr>
            <w:pStyle w:val="text"/>
          </w:pPr>
        </w:pPrChange>
      </w:pPr>
    </w:p>
    <w:p w:rsidR="000F7861" w:rsidRDefault="000F7861" w:rsidP="005F53C6">
      <w:pPr>
        <w:pStyle w:val="text"/>
        <w:jc w:val="left"/>
        <w:rPr>
          <w:ins w:id="702" w:author="Luong, Anh" w:date="2014-11-03T21:28:00Z"/>
        </w:rPr>
        <w:pPrChange w:id="703" w:author="Luong, Anh" w:date="2014-11-02T21:36:00Z">
          <w:pPr>
            <w:pStyle w:val="text"/>
          </w:pPr>
        </w:pPrChange>
      </w:pPr>
    </w:p>
    <w:p w:rsidR="000F7861" w:rsidRDefault="000F7861" w:rsidP="005F53C6">
      <w:pPr>
        <w:pStyle w:val="text"/>
        <w:jc w:val="left"/>
        <w:rPr>
          <w:ins w:id="704" w:author="Luong, Anh" w:date="2014-11-03T21:28:00Z"/>
        </w:rPr>
        <w:pPrChange w:id="705" w:author="Luong, Anh" w:date="2014-11-02T21:36:00Z">
          <w:pPr>
            <w:pStyle w:val="text"/>
          </w:pPr>
        </w:pPrChange>
      </w:pPr>
    </w:p>
    <w:p w:rsidR="000F7861" w:rsidRDefault="000F7861" w:rsidP="005F53C6">
      <w:pPr>
        <w:pStyle w:val="text"/>
        <w:jc w:val="left"/>
        <w:rPr>
          <w:ins w:id="706" w:author="Luong, Anh" w:date="2014-11-03T21:28:00Z"/>
        </w:rPr>
        <w:pPrChange w:id="707" w:author="Luong, Anh" w:date="2014-11-02T21:36:00Z">
          <w:pPr>
            <w:pStyle w:val="text"/>
          </w:pPr>
        </w:pPrChange>
      </w:pPr>
    </w:p>
    <w:p w:rsidR="00B82E7A" w:rsidRDefault="000F7861" w:rsidP="000F7861">
      <w:pPr>
        <w:pStyle w:val="Heading8"/>
        <w:pPrChange w:id="708" w:author="Luong, Anh" w:date="2014-11-03T21:28:00Z">
          <w:pPr>
            <w:pStyle w:val="text"/>
          </w:pPr>
        </w:pPrChange>
      </w:pPr>
      <w:ins w:id="709" w:author="Luong, Anh" w:date="2014-11-03T21:28:00Z">
        <w:r>
          <w:rPr>
            <w:noProof/>
            <w:lang w:eastAsia="zh-CN"/>
          </w:rPr>
          <w:lastRenderedPageBreak/>
          <w:drawing>
            <wp:inline distT="0" distB="0" distL="0" distR="0" wp14:anchorId="04028789" wp14:editId="70165288">
              <wp:extent cx="5486400" cy="3378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378835"/>
                      </a:xfrm>
                      <a:prstGeom prst="rect">
                        <a:avLst/>
                      </a:prstGeom>
                      <a:noFill/>
                      <a:ln>
                        <a:noFill/>
                      </a:ln>
                    </pic:spPr>
                  </pic:pic>
                </a:graphicData>
              </a:graphic>
            </wp:inline>
          </w:drawing>
        </w:r>
      </w:ins>
      <w:r w:rsidR="00B82E7A">
        <w:t>Figure 3.6:</w:t>
      </w:r>
      <w:ins w:id="710" w:author="Luong, Anh" w:date="2014-11-03T21:28:00Z">
        <w:r>
          <w:t xml:space="preserve"> </w:t>
        </w:r>
      </w:ins>
      <w:del w:id="711" w:author="Luong, Anh" w:date="2014-11-03T21:28:00Z">
        <w:r w:rsidR="00B82E7A" w:rsidDel="000F7861">
          <w:tab/>
        </w:r>
      </w:del>
      <w:proofErr w:type="spellStart"/>
      <w:r w:rsidR="00B82E7A">
        <w:t>AbstractProduct</w:t>
      </w:r>
      <w:proofErr w:type="spellEnd"/>
      <w:r w:rsidR="00B82E7A">
        <w:t xml:space="preserve"> classes and </w:t>
      </w:r>
      <w:proofErr w:type="spellStart"/>
      <w:r w:rsidR="00B82E7A">
        <w:t>ConcreteProduct</w:t>
      </w:r>
      <w:proofErr w:type="spellEnd"/>
      <w:r w:rsidR="00B82E7A">
        <w:t xml:space="preserve"> classes of the Abstract Factory Pattern applied in Clothes Matching service (</w:t>
      </w:r>
      <w:proofErr w:type="spellStart"/>
      <w:r w:rsidR="00B82E7A">
        <w:t>OccasionMatching</w:t>
      </w:r>
      <w:proofErr w:type="spellEnd"/>
      <w:r w:rsidR="00B82E7A">
        <w:t xml:space="preserve">, </w:t>
      </w:r>
      <w:proofErr w:type="spellStart"/>
      <w:r w:rsidR="00B82E7A">
        <w:t>PairMatching</w:t>
      </w:r>
      <w:proofErr w:type="spellEnd"/>
      <w:r w:rsidR="00B82E7A">
        <w:t xml:space="preserve">, and </w:t>
      </w:r>
      <w:proofErr w:type="spellStart"/>
      <w:r w:rsidR="00B82E7A">
        <w:t>ColorMatching</w:t>
      </w:r>
      <w:proofErr w:type="spellEnd"/>
      <w:r w:rsidR="00B82E7A">
        <w:t xml:space="preserve"> classes).</w:t>
      </w:r>
    </w:p>
    <w:p w:rsidR="00B82E7A" w:rsidRDefault="00B82E7A" w:rsidP="005F53C6">
      <w:pPr>
        <w:pStyle w:val="text"/>
        <w:jc w:val="left"/>
        <w:pPrChange w:id="712" w:author="Luong, Anh" w:date="2014-11-02T21:36:00Z">
          <w:pPr>
            <w:pStyle w:val="text"/>
          </w:pPr>
        </w:pPrChange>
      </w:pPr>
      <w:r>
        <w:t xml:space="preserve">In our design, the </w:t>
      </w:r>
      <w:proofErr w:type="spellStart"/>
      <w:r>
        <w:t>AbstractFactory</w:t>
      </w:r>
      <w:proofErr w:type="spellEnd"/>
      <w:r>
        <w:t xml:space="preserve"> interface is the </w:t>
      </w:r>
      <w:proofErr w:type="spellStart"/>
      <w:r>
        <w:t>ClothesMatchingComponentFactory</w:t>
      </w:r>
      <w:proofErr w:type="spellEnd"/>
      <w:r>
        <w:t xml:space="preserve">, and the </w:t>
      </w:r>
      <w:proofErr w:type="spellStart"/>
      <w:r>
        <w:t>ConcreteFactory</w:t>
      </w:r>
      <w:proofErr w:type="spellEnd"/>
      <w:r>
        <w:t xml:space="preserve"> classes are </w:t>
      </w:r>
      <w:proofErr w:type="spellStart"/>
      <w:r>
        <w:t>ClothesMatchingComponentFactoryMale</w:t>
      </w:r>
      <w:proofErr w:type="spellEnd"/>
      <w:r>
        <w:t xml:space="preserve">, and </w:t>
      </w:r>
      <w:proofErr w:type="spellStart"/>
      <w:r>
        <w:t>ClothesMatchingComponentFactoryFemale</w:t>
      </w:r>
      <w:proofErr w:type="spellEnd"/>
      <w:r>
        <w:t xml:space="preserve">. There are several </w:t>
      </w:r>
      <w:proofErr w:type="spellStart"/>
      <w:r>
        <w:t>AbstractProduct</w:t>
      </w:r>
      <w:proofErr w:type="spellEnd"/>
      <w:r>
        <w:t xml:space="preserve"> classes </w:t>
      </w:r>
      <w:proofErr w:type="spellStart"/>
      <w:r>
        <w:t>OccasionMatching</w:t>
      </w:r>
      <w:proofErr w:type="spellEnd"/>
      <w:r>
        <w:t xml:space="preserve">, </w:t>
      </w:r>
      <w:proofErr w:type="spellStart"/>
      <w:r>
        <w:t>PairMatching</w:t>
      </w:r>
      <w:proofErr w:type="spellEnd"/>
      <w:r>
        <w:t xml:space="preserve">, </w:t>
      </w:r>
      <w:proofErr w:type="spellStart"/>
      <w:r>
        <w:t>ColorMatching</w:t>
      </w:r>
      <w:proofErr w:type="spellEnd"/>
      <w:r>
        <w:t xml:space="preserve"> and the corresponding concrete Product classes are </w:t>
      </w:r>
      <w:proofErr w:type="spellStart"/>
      <w:r>
        <w:t>OccasionMatchingMale</w:t>
      </w:r>
      <w:proofErr w:type="spellEnd"/>
      <w:r>
        <w:t xml:space="preserve">, </w:t>
      </w:r>
      <w:proofErr w:type="spellStart"/>
      <w:r>
        <w:t>OccasionMatchingFemale</w:t>
      </w:r>
      <w:proofErr w:type="spellEnd"/>
      <w:r>
        <w:t xml:space="preserve">, </w:t>
      </w:r>
      <w:proofErr w:type="spellStart"/>
      <w:r>
        <w:t>PairMatchingMale</w:t>
      </w:r>
      <w:proofErr w:type="spellEnd"/>
      <w:r>
        <w:t xml:space="preserve">, </w:t>
      </w:r>
      <w:proofErr w:type="spellStart"/>
      <w:r>
        <w:t>PairMatchingFemale</w:t>
      </w:r>
      <w:proofErr w:type="spellEnd"/>
      <w:r>
        <w:t xml:space="preserve">, </w:t>
      </w:r>
      <w:proofErr w:type="spellStart"/>
      <w:proofErr w:type="gramStart"/>
      <w:r>
        <w:t>ColorMatchingDefault</w:t>
      </w:r>
      <w:proofErr w:type="spellEnd"/>
      <w:proofErr w:type="gramEnd"/>
      <w:r>
        <w:t>.</w:t>
      </w:r>
    </w:p>
    <w:p w:rsidR="00B82E7A" w:rsidRDefault="000F7861" w:rsidP="00B82E7A">
      <w:pPr>
        <w:pStyle w:val="text"/>
        <w:rPr>
          <w:ins w:id="713" w:author="Luong, Anh" w:date="2014-11-03T21:39:00Z"/>
        </w:rPr>
      </w:pPr>
      <w:ins w:id="714" w:author="Luong, Anh" w:date="2014-11-03T21:38:00Z">
        <w:r>
          <w:t xml:space="preserve">Here is the </w:t>
        </w:r>
      </w:ins>
      <w:ins w:id="715" w:author="Luong, Anh" w:date="2014-11-03T21:39:00Z">
        <w:r w:rsidR="00760E70">
          <w:t xml:space="preserve">map of </w:t>
        </w:r>
      </w:ins>
      <w:ins w:id="716" w:author="Luong, Anh" w:date="2014-11-03T21:38:00Z">
        <w:r>
          <w:t xml:space="preserve">each class </w:t>
        </w:r>
        <w:r w:rsidR="00760E70">
          <w:t xml:space="preserve">shown in the </w:t>
        </w:r>
      </w:ins>
      <w:ins w:id="717" w:author="Luong, Anh" w:date="2014-11-03T21:42:00Z">
        <w:r w:rsidR="00760E70">
          <w:t>Figure 3.5 and 3.</w:t>
        </w:r>
      </w:ins>
      <w:ins w:id="718" w:author="Luong, Anh" w:date="2014-11-03T21:43:00Z">
        <w:r w:rsidR="00760E70">
          <w:t>6</w:t>
        </w:r>
      </w:ins>
      <w:ins w:id="719" w:author="Luong, Anh" w:date="2014-11-03T21:38:00Z">
        <w:r w:rsidR="00760E70">
          <w:t xml:space="preserve"> </w:t>
        </w:r>
      </w:ins>
      <w:ins w:id="720" w:author="Luong, Anh" w:date="2014-11-03T21:39:00Z">
        <w:r w:rsidR="00760E70">
          <w:t xml:space="preserve">to the ones </w:t>
        </w:r>
      </w:ins>
      <w:ins w:id="721" w:author="Luong, Anh" w:date="2014-11-03T21:38:00Z">
        <w:r w:rsidR="00760E70">
          <w:t xml:space="preserve">in </w:t>
        </w:r>
      </w:ins>
      <w:ins w:id="722" w:author="Luong, Anh" w:date="2014-11-03T21:39:00Z">
        <w:r w:rsidR="00760E70">
          <w:t xml:space="preserve">a typical </w:t>
        </w:r>
      </w:ins>
      <w:ins w:id="723" w:author="Luong, Anh" w:date="2014-11-03T21:43:00Z">
        <w:r w:rsidR="00760E70">
          <w:t>A</w:t>
        </w:r>
      </w:ins>
      <w:ins w:id="724" w:author="Luong, Anh" w:date="2014-11-03T21:39:00Z">
        <w:r w:rsidR="00760E70">
          <w:t xml:space="preserve">bstract </w:t>
        </w:r>
      </w:ins>
      <w:ins w:id="725" w:author="Luong, Anh" w:date="2014-11-03T21:43:00Z">
        <w:r w:rsidR="00760E70">
          <w:t>F</w:t>
        </w:r>
      </w:ins>
      <w:ins w:id="726" w:author="Luong, Anh" w:date="2014-11-03T21:39:00Z">
        <w:r w:rsidR="00760E70">
          <w:t xml:space="preserve">actory </w:t>
        </w:r>
      </w:ins>
      <w:ins w:id="727" w:author="Luong, Anh" w:date="2014-11-03T21:43:00Z">
        <w:r w:rsidR="00760E70">
          <w:t>P</w:t>
        </w:r>
      </w:ins>
      <w:ins w:id="728" w:author="Luong, Anh" w:date="2014-11-03T21:39:00Z">
        <w:r w:rsidR="00760E70">
          <w:t>attern:</w:t>
        </w:r>
      </w:ins>
    </w:p>
    <w:p w:rsidR="00760E70" w:rsidRDefault="00760E70" w:rsidP="00760E70">
      <w:pPr>
        <w:pStyle w:val="text"/>
        <w:numPr>
          <w:ilvl w:val="0"/>
          <w:numId w:val="19"/>
        </w:numPr>
        <w:rPr>
          <w:ins w:id="729" w:author="Luong, Anh" w:date="2014-11-03T21:40:00Z"/>
        </w:rPr>
        <w:pPrChange w:id="730" w:author="Luong, Anh" w:date="2014-11-03T21:39:00Z">
          <w:pPr>
            <w:pStyle w:val="text"/>
          </w:pPr>
        </w:pPrChange>
      </w:pPr>
      <w:proofErr w:type="spellStart"/>
      <w:ins w:id="731" w:author="Luong, Anh" w:date="2014-11-03T21:40:00Z">
        <w:r>
          <w:t>ClothesMatchingComponentFactory</w:t>
        </w:r>
        <w:proofErr w:type="spellEnd"/>
        <w:r>
          <w:t xml:space="preserve">: </w:t>
        </w:r>
      </w:ins>
      <w:proofErr w:type="spellStart"/>
      <w:ins w:id="732" w:author="Luong, Anh" w:date="2014-11-03T21:39:00Z">
        <w:r>
          <w:t>AbstractFactory</w:t>
        </w:r>
        <w:proofErr w:type="spellEnd"/>
        <w:r>
          <w:t xml:space="preserve"> interface</w:t>
        </w:r>
      </w:ins>
    </w:p>
    <w:p w:rsidR="00760E70" w:rsidRDefault="00760E70" w:rsidP="00760E70">
      <w:pPr>
        <w:pStyle w:val="text"/>
        <w:numPr>
          <w:ilvl w:val="0"/>
          <w:numId w:val="19"/>
        </w:numPr>
        <w:rPr>
          <w:ins w:id="733" w:author="Luong, Anh" w:date="2014-11-03T21:40:00Z"/>
        </w:rPr>
        <w:pPrChange w:id="734" w:author="Luong, Anh" w:date="2014-11-03T21:39:00Z">
          <w:pPr>
            <w:pStyle w:val="text"/>
          </w:pPr>
        </w:pPrChange>
      </w:pPr>
      <w:proofErr w:type="spellStart"/>
      <w:ins w:id="735" w:author="Luong, Anh" w:date="2014-11-03T21:40:00Z">
        <w:r>
          <w:t>ClothesMatchingComponentFactoryMale</w:t>
        </w:r>
        <w:proofErr w:type="spellEnd"/>
        <w:r>
          <w:t xml:space="preserve">: </w:t>
        </w:r>
        <w:proofErr w:type="spellStart"/>
        <w:r>
          <w:t>ConcreteFactory</w:t>
        </w:r>
        <w:proofErr w:type="spellEnd"/>
        <w:r>
          <w:t xml:space="preserve"> classes</w:t>
        </w:r>
      </w:ins>
    </w:p>
    <w:p w:rsidR="00760E70" w:rsidRDefault="00760E70" w:rsidP="00760E70">
      <w:pPr>
        <w:pStyle w:val="text"/>
        <w:numPr>
          <w:ilvl w:val="0"/>
          <w:numId w:val="19"/>
        </w:numPr>
        <w:rPr>
          <w:ins w:id="736" w:author="Luong, Anh" w:date="2014-11-03T21:40:00Z"/>
        </w:rPr>
        <w:pPrChange w:id="737" w:author="Luong, Anh" w:date="2014-11-03T21:39:00Z">
          <w:pPr>
            <w:pStyle w:val="text"/>
          </w:pPr>
        </w:pPrChange>
      </w:pPr>
      <w:proofErr w:type="spellStart"/>
      <w:ins w:id="738" w:author="Luong, Anh" w:date="2014-11-03T21:40:00Z">
        <w:r>
          <w:lastRenderedPageBreak/>
          <w:t>ClothesMatchingComponentFactoryFemale</w:t>
        </w:r>
        <w:proofErr w:type="spellEnd"/>
        <w:r>
          <w:t xml:space="preserve">: </w:t>
        </w:r>
        <w:proofErr w:type="spellStart"/>
        <w:r>
          <w:t>ConcreteFactory</w:t>
        </w:r>
        <w:proofErr w:type="spellEnd"/>
        <w:r>
          <w:t xml:space="preserve"> classes</w:t>
        </w:r>
      </w:ins>
    </w:p>
    <w:p w:rsidR="00760E70" w:rsidRDefault="00760E70" w:rsidP="00760E70">
      <w:pPr>
        <w:pStyle w:val="text"/>
        <w:numPr>
          <w:ilvl w:val="0"/>
          <w:numId w:val="19"/>
        </w:numPr>
        <w:jc w:val="left"/>
        <w:rPr>
          <w:ins w:id="739" w:author="Luong, Anh" w:date="2014-11-03T21:42:00Z"/>
        </w:rPr>
        <w:pPrChange w:id="740" w:author="Luong, Anh" w:date="2014-11-03T21:42:00Z">
          <w:pPr>
            <w:pStyle w:val="text"/>
          </w:pPr>
        </w:pPrChange>
      </w:pPr>
      <w:proofErr w:type="spellStart"/>
      <w:ins w:id="741" w:author="Luong, Anh" w:date="2014-11-03T21:41:00Z">
        <w:r>
          <w:t>OccasionMatching</w:t>
        </w:r>
        <w:proofErr w:type="spellEnd"/>
        <w:r>
          <w:t xml:space="preserve">, </w:t>
        </w:r>
        <w:proofErr w:type="spellStart"/>
        <w:r>
          <w:t>PairMatching</w:t>
        </w:r>
        <w:proofErr w:type="spellEnd"/>
        <w:r>
          <w:t xml:space="preserve">, </w:t>
        </w:r>
        <w:proofErr w:type="spellStart"/>
        <w:r>
          <w:t>ColorMatching</w:t>
        </w:r>
        <w:proofErr w:type="spellEnd"/>
        <w:r>
          <w:t xml:space="preserve">: </w:t>
        </w:r>
        <w:proofErr w:type="spellStart"/>
        <w:r>
          <w:t>AbstractProduct</w:t>
        </w:r>
        <w:proofErr w:type="spellEnd"/>
        <w:r>
          <w:t xml:space="preserve"> classes</w:t>
        </w:r>
      </w:ins>
    </w:p>
    <w:p w:rsidR="00760E70" w:rsidRPr="006D5E66" w:rsidRDefault="00760E70" w:rsidP="00760E70">
      <w:pPr>
        <w:pStyle w:val="text"/>
        <w:numPr>
          <w:ilvl w:val="0"/>
          <w:numId w:val="19"/>
        </w:numPr>
        <w:pPrChange w:id="742" w:author="Luong, Anh" w:date="2014-11-03T21:39:00Z">
          <w:pPr>
            <w:pStyle w:val="text"/>
          </w:pPr>
        </w:pPrChange>
      </w:pPr>
      <w:proofErr w:type="spellStart"/>
      <w:ins w:id="743" w:author="Luong, Anh" w:date="2014-11-03T21:42:00Z">
        <w:r>
          <w:t>OccasionMatchingMale</w:t>
        </w:r>
        <w:proofErr w:type="spellEnd"/>
        <w:r>
          <w:t xml:space="preserve">, </w:t>
        </w:r>
        <w:proofErr w:type="spellStart"/>
        <w:r>
          <w:t>OccasionMatchingFemale</w:t>
        </w:r>
        <w:proofErr w:type="spellEnd"/>
        <w:r>
          <w:t xml:space="preserve">, </w:t>
        </w:r>
        <w:proofErr w:type="spellStart"/>
        <w:r>
          <w:t>PairMatchingMale</w:t>
        </w:r>
        <w:proofErr w:type="spellEnd"/>
        <w:r>
          <w:t xml:space="preserve">, </w:t>
        </w:r>
        <w:proofErr w:type="spellStart"/>
        <w:r>
          <w:t>PairMatchingFemale</w:t>
        </w:r>
        <w:proofErr w:type="spellEnd"/>
        <w:r>
          <w:t xml:space="preserve">, </w:t>
        </w:r>
        <w:proofErr w:type="spellStart"/>
        <w:r>
          <w:t>ColorMatchingDefault</w:t>
        </w:r>
        <w:proofErr w:type="spellEnd"/>
        <w:r>
          <w:t>: the corresponding concrete Product classes</w:t>
        </w:r>
      </w:ins>
    </w:p>
    <w:p w:rsidR="00B82E7A" w:rsidRDefault="00B82E7A" w:rsidP="00B82E7A">
      <w:pPr>
        <w:pStyle w:val="Heading5"/>
      </w:pPr>
      <w:r>
        <w:t>3.2.5.2 Template Pattern</w:t>
      </w:r>
    </w:p>
    <w:p w:rsidR="00B82E7A" w:rsidRPr="005A1131" w:rsidRDefault="00B82E7A" w:rsidP="00B82E7A">
      <w:pPr>
        <w:pStyle w:val="text"/>
      </w:pPr>
      <w:r>
        <w:t xml:space="preserve">This pattern is applied to the </w:t>
      </w:r>
      <w:proofErr w:type="spellStart"/>
      <w:r>
        <w:t>ClothesMatching</w:t>
      </w:r>
      <w:proofErr w:type="spellEnd"/>
      <w:r>
        <w:t xml:space="preserve"> class to encapsulate the five-step algorithm described above. </w:t>
      </w:r>
      <w:proofErr w:type="spellStart"/>
      <w:r>
        <w:t>ClothesMatchingMale</w:t>
      </w:r>
      <w:proofErr w:type="spellEnd"/>
      <w:r>
        <w:t xml:space="preserve"> and </w:t>
      </w:r>
      <w:proofErr w:type="spellStart"/>
      <w:r>
        <w:t>ClothesMatchingFemale</w:t>
      </w:r>
      <w:proofErr w:type="spellEnd"/>
      <w:r>
        <w:t xml:space="preserve"> are the two subclasses of </w:t>
      </w:r>
      <w:proofErr w:type="spellStart"/>
      <w:r>
        <w:t>ClothesMatching</w:t>
      </w:r>
      <w:proofErr w:type="spellEnd"/>
      <w:r>
        <w:t xml:space="preserve"> and we can modify the implementation steps if we need to tailor our need for each gender. This provides a framework to plug in new gender in the future. Besides, the algorithm lives in one place (</w:t>
      </w:r>
      <w:proofErr w:type="spellStart"/>
      <w:r>
        <w:t>ClothesMatching</w:t>
      </w:r>
      <w:proofErr w:type="spellEnd"/>
      <w:r>
        <w:t xml:space="preserve"> class), so it is easy for code change later on. </w:t>
      </w:r>
      <w:proofErr w:type="spellStart"/>
      <w:r>
        <w:t>ClothesMatching</w:t>
      </w:r>
      <w:proofErr w:type="spellEnd"/>
      <w:r>
        <w:t xml:space="preserve"> focuses on the algorithm and let subclasses such as </w:t>
      </w:r>
      <w:proofErr w:type="spellStart"/>
      <w:r>
        <w:t>ClothesMatchingMale</w:t>
      </w:r>
      <w:proofErr w:type="spellEnd"/>
      <w:r>
        <w:t xml:space="preserve"> and </w:t>
      </w:r>
      <w:proofErr w:type="spellStart"/>
      <w:r>
        <w:t>ClothesMatchingFemale</w:t>
      </w:r>
      <w:proofErr w:type="spellEnd"/>
      <w:r>
        <w:t xml:space="preserve"> redefine certain steps of that algorithm without changing the algorithm’s five-step structure.</w:t>
      </w:r>
    </w:p>
    <w:p w:rsidR="00B82E7A" w:rsidDel="00D3626C" w:rsidRDefault="00B82E7A" w:rsidP="00B82E7A">
      <w:pPr>
        <w:pStyle w:val="Heading5"/>
        <w:rPr>
          <w:del w:id="744" w:author="Luong, Anh" w:date="2014-11-04T22:26:00Z"/>
        </w:rPr>
      </w:pPr>
      <w:del w:id="745" w:author="Luong, Anh" w:date="2014-11-04T22:26:00Z">
        <w:r w:rsidDel="00D3626C">
          <w:delText>3.2.5.</w:delText>
        </w:r>
      </w:del>
      <w:del w:id="746" w:author="Luong, Anh" w:date="2014-11-03T13:51:00Z">
        <w:r w:rsidDel="002B5A37">
          <w:delText>2</w:delText>
        </w:r>
      </w:del>
      <w:del w:id="747" w:author="Luong, Anh" w:date="2014-11-04T22:26:00Z">
        <w:r w:rsidDel="00D3626C">
          <w:delText xml:space="preserve"> Other Design Patterns</w:delText>
        </w:r>
      </w:del>
    </w:p>
    <w:p w:rsidR="00B82E7A" w:rsidRPr="0092569D" w:rsidDel="00D3626C" w:rsidRDefault="00B82E7A" w:rsidP="00B82E7A">
      <w:pPr>
        <w:pStyle w:val="text"/>
        <w:rPr>
          <w:del w:id="748" w:author="Luong, Anh" w:date="2014-11-04T22:26:00Z"/>
        </w:rPr>
      </w:pPr>
      <w:del w:id="749" w:author="Luong, Anh" w:date="2014-11-04T22:26:00Z">
        <w:r w:rsidDel="00D3626C">
          <w:delText>Other design patterns applied in this app include strategy pattern, command pattern, etc. Some of these are inherited from Android architecture (e.g., AsyncTask for Command Pattern), while some are used to implement features in this app.</w:delText>
        </w:r>
      </w:del>
    </w:p>
    <w:p w:rsidR="00B82E7A" w:rsidRDefault="00B82E7A" w:rsidP="00B82E7A">
      <w:pPr>
        <w:pStyle w:val="text"/>
      </w:pPr>
    </w:p>
    <w:p w:rsidR="00B82E7A" w:rsidRPr="00AF1AF6" w:rsidRDefault="00B82E7A" w:rsidP="00B82E7A">
      <w:pPr>
        <w:pStyle w:val="Heading3"/>
      </w:pPr>
      <w:r w:rsidRPr="00AF1AF6">
        <w:t>3.3</w:t>
      </w:r>
      <w:r w:rsidRPr="00AF1AF6">
        <w:tab/>
        <w:t>Class diagrams</w:t>
      </w:r>
      <w:bookmarkEnd w:id="665"/>
    </w:p>
    <w:p w:rsidR="00B82E7A" w:rsidRDefault="00B82E7A" w:rsidP="00B82E7A">
      <w:pPr>
        <w:pStyle w:val="text"/>
      </w:pPr>
      <w:proofErr w:type="gramStart"/>
      <w:r>
        <w:t>Figure 3.</w:t>
      </w:r>
      <w:proofErr w:type="gramEnd"/>
      <w:del w:id="750" w:author="Luong, Anh" w:date="2014-11-03T21:15:00Z">
        <w:r w:rsidDel="003E62E0">
          <w:delText>6</w:delText>
        </w:r>
      </w:del>
      <w:ins w:id="751" w:author="Luong, Anh" w:date="2014-11-03T21:15:00Z">
        <w:r w:rsidR="003E62E0">
          <w:t>7</w:t>
        </w:r>
      </w:ins>
      <w:r>
        <w:t xml:space="preserve"> displays a simplified class diagram which </w:t>
      </w:r>
      <w:proofErr w:type="gramStart"/>
      <w:r>
        <w:t>consists</w:t>
      </w:r>
      <w:proofErr w:type="gramEnd"/>
      <w:r>
        <w:t xml:space="preserve"> of main classes such as item information, user profile, place record (or location), weather information, 4 main UI fragments, and how they are linked together. It is easy to recognize most of the UI fragments classes were designed to decouple as much as possible from the core classes for expansibility and flexibility. Throughout this project, this goal is always treated as the highest priority in our design.</w:t>
      </w:r>
    </w:p>
    <w:p w:rsidR="00B82E7A" w:rsidRDefault="00B82E7A" w:rsidP="00B82E7A">
      <w:pPr>
        <w:pStyle w:val="text"/>
      </w:pPr>
    </w:p>
    <w:p w:rsidR="00B82E7A" w:rsidRDefault="00B82E7A" w:rsidP="00B82E7A">
      <w:pPr>
        <w:pStyle w:val="text"/>
        <w:ind w:firstLine="0"/>
      </w:pPr>
      <w:del w:id="752" w:author="Luong, Anh" w:date="2014-11-03T13:56:00Z">
        <w:r w:rsidDel="003E7EEC">
          <w:rPr>
            <w:noProof/>
            <w:lang w:eastAsia="zh-CN"/>
          </w:rPr>
          <w:lastRenderedPageBreak/>
          <w:drawing>
            <wp:inline distT="0" distB="0" distL="0" distR="0" wp14:anchorId="139A8984" wp14:editId="2A9A4959">
              <wp:extent cx="5443855" cy="4149090"/>
              <wp:effectExtent l="0" t="0" r="444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43855" cy="4149090"/>
                      </a:xfrm>
                      <a:prstGeom prst="rect">
                        <a:avLst/>
                      </a:prstGeom>
                      <a:noFill/>
                      <a:ln>
                        <a:noFill/>
                      </a:ln>
                    </pic:spPr>
                  </pic:pic>
                </a:graphicData>
              </a:graphic>
            </wp:inline>
          </w:drawing>
        </w:r>
      </w:del>
      <w:ins w:id="753" w:author="Luong, Anh" w:date="2014-11-04T11:05:00Z">
        <w:r w:rsidR="00D537FA">
          <w:rPr>
            <w:noProof/>
            <w:lang w:eastAsia="zh-CN"/>
          </w:rPr>
          <w:drawing>
            <wp:inline distT="0" distB="0" distL="0" distR="0">
              <wp:extent cx="5854700" cy="5321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54700" cy="5321300"/>
                      </a:xfrm>
                      <a:prstGeom prst="rect">
                        <a:avLst/>
                      </a:prstGeom>
                      <a:noFill/>
                      <a:ln>
                        <a:noFill/>
                      </a:ln>
                    </pic:spPr>
                  </pic:pic>
                </a:graphicData>
              </a:graphic>
            </wp:inline>
          </w:drawing>
        </w:r>
      </w:ins>
    </w:p>
    <w:p w:rsidR="00B82E7A" w:rsidRDefault="00B82E7A" w:rsidP="00B82E7A">
      <w:pPr>
        <w:pStyle w:val="Heading8"/>
      </w:pPr>
      <w:bookmarkStart w:id="754" w:name="_Toc355221574"/>
      <w:proofErr w:type="gramStart"/>
      <w:r>
        <w:t>Figure 3.</w:t>
      </w:r>
      <w:proofErr w:type="gramEnd"/>
      <w:del w:id="755" w:author="Luong, Anh" w:date="2014-11-03T21:15:00Z">
        <w:r w:rsidDel="003E62E0">
          <w:delText>6</w:delText>
        </w:r>
      </w:del>
      <w:ins w:id="756" w:author="Luong, Anh" w:date="2014-11-03T21:15:00Z">
        <w:r w:rsidR="003E62E0">
          <w:t>7</w:t>
        </w:r>
      </w:ins>
      <w:r>
        <w:t>:</w:t>
      </w:r>
      <w:r>
        <w:tab/>
      </w:r>
      <w:proofErr w:type="spellStart"/>
      <w:r>
        <w:t>ClosetStylist</w:t>
      </w:r>
      <w:proofErr w:type="spellEnd"/>
      <w:r>
        <w:t xml:space="preserve"> class diagram.</w:t>
      </w:r>
      <w:bookmarkEnd w:id="754"/>
    </w:p>
    <w:p w:rsidR="00B82E7A" w:rsidRDefault="00B82E7A" w:rsidP="00B82E7A">
      <w:pPr>
        <w:overflowPunct/>
        <w:autoSpaceDE/>
        <w:autoSpaceDN/>
        <w:adjustRightInd/>
        <w:textAlignment w:val="auto"/>
        <w:rPr>
          <w:b/>
          <w:sz w:val="28"/>
        </w:rPr>
      </w:pPr>
      <w:r>
        <w:br w:type="page"/>
      </w:r>
    </w:p>
    <w:p w:rsidR="00B82E7A" w:rsidRDefault="00B82E7A" w:rsidP="00B82E7A">
      <w:pPr>
        <w:pStyle w:val="Heading2"/>
      </w:pPr>
      <w:bookmarkStart w:id="757" w:name="_Toc354617444"/>
      <w:r>
        <w:lastRenderedPageBreak/>
        <w:t xml:space="preserve">Chapter </w:t>
      </w:r>
      <w:bookmarkEnd w:id="757"/>
      <w:r>
        <w:t>4 Results</w:t>
      </w:r>
    </w:p>
    <w:p w:rsidR="00B82E7A" w:rsidRPr="007A04D2" w:rsidRDefault="00B82E7A" w:rsidP="00B82E7A">
      <w:pPr>
        <w:pStyle w:val="text"/>
      </w:pPr>
      <w:proofErr w:type="spellStart"/>
      <w:r>
        <w:t>Closetstylist</w:t>
      </w:r>
      <w:proofErr w:type="spellEnd"/>
      <w:r>
        <w:t xml:space="preserve"> utilizes both off-the-shell </w:t>
      </w:r>
      <w:ins w:id="758" w:author="Luong, Anh" w:date="2014-11-03T15:12:00Z">
        <w:r w:rsidR="00ED4F8F">
          <w:t xml:space="preserve">weather and location </w:t>
        </w:r>
      </w:ins>
      <w:r>
        <w:t xml:space="preserve">technologies </w:t>
      </w:r>
      <w:del w:id="759" w:author="Luong, Anh" w:date="2014-11-03T15:13:00Z">
        <w:r w:rsidDel="00ED4F8F">
          <w:delText xml:space="preserve">and </w:delText>
        </w:r>
      </w:del>
      <w:ins w:id="760" w:author="Luong, Anh" w:date="2014-11-03T15:13:00Z">
        <w:r w:rsidR="00ED4F8F">
          <w:t xml:space="preserve">together with </w:t>
        </w:r>
      </w:ins>
      <w:r>
        <w:t xml:space="preserve">our </w:t>
      </w:r>
      <w:ins w:id="761" w:author="Luong, Anh" w:date="2014-11-03T15:13:00Z">
        <w:r w:rsidR="00ED4F8F">
          <w:t xml:space="preserve">clothes matching </w:t>
        </w:r>
      </w:ins>
      <w:del w:id="762" w:author="Luong, Anh" w:date="2014-11-03T15:11:00Z">
        <w:r w:rsidDel="00ED4F8F">
          <w:delText>own proprietary service</w:delText>
        </w:r>
      </w:del>
      <w:ins w:id="763" w:author="Luong, Anh" w:date="2014-11-03T15:11:00Z">
        <w:r w:rsidR="00ED4F8F">
          <w:t>algorithms</w:t>
        </w:r>
      </w:ins>
      <w:r>
        <w:t xml:space="preserve">; therefore, it is critical that each one fulfills its part and works together smoothly to provide </w:t>
      </w:r>
      <w:del w:id="764" w:author="Luong, Anh" w:date="2014-11-05T08:38:00Z">
        <w:r w:rsidDel="00D86702">
          <w:delText xml:space="preserve">satisfying </w:delText>
        </w:r>
      </w:del>
      <w:ins w:id="765" w:author="Luong, Anh" w:date="2014-11-05T08:38:00Z">
        <w:r w:rsidR="00D86702">
          <w:t xml:space="preserve">great </w:t>
        </w:r>
      </w:ins>
      <w:r>
        <w:t xml:space="preserve">user experience. Besides, it is also important for the app to deliver accurate weather information, to give reasonable outfit suggestions, and to be responsive to users. </w:t>
      </w:r>
    </w:p>
    <w:p w:rsidR="00B82E7A" w:rsidRDefault="00B82E7A" w:rsidP="00B82E7A">
      <w:pPr>
        <w:pStyle w:val="Heading3"/>
      </w:pPr>
      <w:bookmarkStart w:id="766" w:name="_Toc354617445"/>
      <w:r>
        <w:t>4.1</w:t>
      </w:r>
      <w:r>
        <w:tab/>
      </w:r>
      <w:bookmarkEnd w:id="766"/>
      <w:r>
        <w:t>Outfit Of The Day Result</w:t>
      </w:r>
    </w:p>
    <w:p w:rsidR="00B82E7A" w:rsidRDefault="00B82E7A" w:rsidP="00B82E7A">
      <w:pPr>
        <w:pStyle w:val="text"/>
      </w:pPr>
      <w:r>
        <w:t xml:space="preserve">The five-step </w:t>
      </w:r>
      <w:ins w:id="767" w:author="Luong, Anh" w:date="2014-11-05T08:40:00Z">
        <w:r w:rsidR="000258CB">
          <w:t xml:space="preserve">clothes matching </w:t>
        </w:r>
      </w:ins>
      <w:r>
        <w:t xml:space="preserve">algorithm is considered the most important feature of the app. Therefore, many different trials were executed to </w:t>
      </w:r>
      <w:ins w:id="768" w:author="Luong, Anh" w:date="2014-11-05T08:44:00Z">
        <w:r w:rsidR="002408A3">
          <w:t xml:space="preserve">tune this algorithm until the </w:t>
        </w:r>
      </w:ins>
      <w:ins w:id="769" w:author="Luong, Anh" w:date="2014-11-05T08:45:00Z">
        <w:r w:rsidR="002408A3">
          <w:t xml:space="preserve">result was reasonable. </w:t>
        </w:r>
      </w:ins>
      <w:ins w:id="770" w:author="Luong, Anh" w:date="2014-11-05T08:46:00Z">
        <w:r w:rsidR="002408A3">
          <w:t xml:space="preserve">The tables in each step were used as </w:t>
        </w:r>
      </w:ins>
      <w:del w:id="771" w:author="Luong, Anh" w:date="2014-11-05T08:46:00Z">
        <w:r w:rsidDel="002408A3">
          <w:delText xml:space="preserve">alter the </w:delText>
        </w:r>
      </w:del>
      <w:ins w:id="772" w:author="Luong, Anh" w:date="2014-11-05T08:47:00Z">
        <w:r w:rsidR="002408A3">
          <w:t xml:space="preserve">the </w:t>
        </w:r>
      </w:ins>
      <w:r>
        <w:t xml:space="preserve">knobs </w:t>
      </w:r>
      <w:ins w:id="773" w:author="Luong, Anh" w:date="2014-11-05T08:47:00Z">
        <w:r w:rsidR="002408A3">
          <w:t xml:space="preserve">to control </w:t>
        </w:r>
      </w:ins>
      <w:del w:id="774" w:author="Luong, Anh" w:date="2014-11-05T08:47:00Z">
        <w:r w:rsidDel="002408A3">
          <w:delText xml:space="preserve">of </w:delText>
        </w:r>
      </w:del>
      <w:r>
        <w:t xml:space="preserve">the </w:t>
      </w:r>
      <w:del w:id="775" w:author="Luong, Anh" w:date="2014-11-05T08:48:00Z">
        <w:r w:rsidDel="002408A3">
          <w:delText xml:space="preserve">five-step </w:delText>
        </w:r>
      </w:del>
      <w:r>
        <w:t>clothes matching service. We tried making the temperature filter dependent on both style and material</w:t>
      </w:r>
      <w:ins w:id="776" w:author="Luong, Anh" w:date="2014-11-05T08:50:00Z">
        <w:r w:rsidR="002408A3">
          <w:t xml:space="preserve"> by creating temperature filter tables for both style and material. As </w:t>
        </w:r>
      </w:ins>
      <w:ins w:id="777" w:author="Luong, Anh" w:date="2014-11-05T08:53:00Z">
        <w:r w:rsidR="002408A3">
          <w:t xml:space="preserve">we </w:t>
        </w:r>
      </w:ins>
      <w:ins w:id="778" w:author="Luong, Anh" w:date="2014-11-05T08:54:00Z">
        <w:r w:rsidR="00703941">
          <w:t xml:space="preserve">conducted more </w:t>
        </w:r>
      </w:ins>
      <w:ins w:id="779" w:author="Luong, Anh" w:date="2014-11-05T08:55:00Z">
        <w:r w:rsidR="00703941">
          <w:t>experiments</w:t>
        </w:r>
      </w:ins>
      <w:r>
        <w:t xml:space="preserve">, </w:t>
      </w:r>
      <w:del w:id="780" w:author="Luong, Anh" w:date="2014-11-05T08:55:00Z">
        <w:r w:rsidDel="00703941">
          <w:delText xml:space="preserve">but </w:delText>
        </w:r>
      </w:del>
      <w:r>
        <w:t>the material turned out to be not an obvious indicator (as explained above, because we could layer up the clothing pieces)</w:t>
      </w:r>
      <w:ins w:id="781" w:author="Luong, Anh" w:date="2014-11-05T08:55:00Z">
        <w:r w:rsidR="00703941">
          <w:t xml:space="preserve"> and we removed the </w:t>
        </w:r>
      </w:ins>
      <w:ins w:id="782" w:author="Luong, Anh" w:date="2014-11-05T08:56:00Z">
        <w:r w:rsidR="00703941">
          <w:t>temperature range per material</w:t>
        </w:r>
      </w:ins>
      <w:r>
        <w:t xml:space="preserve">. </w:t>
      </w:r>
      <w:ins w:id="783" w:author="Luong, Anh" w:date="2014-11-05T08:56:00Z">
        <w:r w:rsidR="00703941">
          <w:t xml:space="preserve">In addition, </w:t>
        </w:r>
      </w:ins>
      <w:del w:id="784" w:author="Luong, Anh" w:date="2014-11-05T08:56:00Z">
        <w:r w:rsidDel="00703941">
          <w:delText>U</w:delText>
        </w:r>
      </w:del>
      <w:ins w:id="785" w:author="Luong, Anh" w:date="2014-11-05T08:56:00Z">
        <w:r w:rsidR="00703941">
          <w:t>u</w:t>
        </w:r>
      </w:ins>
      <w:r>
        <w:t xml:space="preserve">pon realizing that the list of suggestions did not change much among Occasion options, we tried increasing the scale of Occasion matching. This change proved to be helpful as it made the algorithm produce </w:t>
      </w:r>
      <w:del w:id="786" w:author="Luong, Anh" w:date="2014-11-05T08:57:00Z">
        <w:r w:rsidDel="00703941">
          <w:delText xml:space="preserve">the </w:delText>
        </w:r>
      </w:del>
      <w:ins w:id="787" w:author="Luong, Anh" w:date="2014-11-05T08:57:00Z">
        <w:r w:rsidR="00703941">
          <w:t xml:space="preserve">similar </w:t>
        </w:r>
      </w:ins>
      <w:r>
        <w:t xml:space="preserve">results </w:t>
      </w:r>
      <w:del w:id="788" w:author="Luong, Anh" w:date="2014-11-05T08:57:00Z">
        <w:r w:rsidDel="00703941">
          <w:delText>as expected</w:delText>
        </w:r>
      </w:del>
      <w:ins w:id="789" w:author="Luong, Anh" w:date="2014-11-05T08:58:00Z">
        <w:r w:rsidR="00703941">
          <w:t xml:space="preserve">as </w:t>
        </w:r>
      </w:ins>
      <w:ins w:id="790" w:author="Luong, Anh" w:date="2014-11-05T08:57:00Z">
        <w:r w:rsidR="00703941">
          <w:t>we would have hand-picked the outfits</w:t>
        </w:r>
      </w:ins>
      <w:r>
        <w:t xml:space="preserve">. </w:t>
      </w:r>
    </w:p>
    <w:p w:rsidR="00B82E7A" w:rsidRDefault="00B82E7A" w:rsidP="00B82E7A">
      <w:pPr>
        <w:pStyle w:val="text"/>
      </w:pPr>
      <w:r>
        <w:t xml:space="preserve">Although the app works fine in many scenarios, we are aware of certain limitations to the algorithm: </w:t>
      </w:r>
    </w:p>
    <w:p w:rsidR="00B82E7A" w:rsidRDefault="00B82E7A" w:rsidP="00B82E7A">
      <w:pPr>
        <w:pStyle w:val="text"/>
        <w:numPr>
          <w:ilvl w:val="0"/>
          <w:numId w:val="18"/>
        </w:numPr>
      </w:pPr>
      <w:r>
        <w:t xml:space="preserve">If the closet does not have many items in various styles, the service will recommend very similar outfits. </w:t>
      </w:r>
    </w:p>
    <w:p w:rsidR="00B82E7A" w:rsidRDefault="00B82E7A" w:rsidP="00B82E7A">
      <w:pPr>
        <w:pStyle w:val="text"/>
        <w:numPr>
          <w:ilvl w:val="0"/>
          <w:numId w:val="18"/>
        </w:numPr>
      </w:pPr>
      <w:r>
        <w:t xml:space="preserve">If there are many items in the same style, the algorithm tends to provide the same suggestion lists for different occasions. </w:t>
      </w:r>
    </w:p>
    <w:p w:rsidR="00B82E7A" w:rsidRDefault="00B82E7A" w:rsidP="00B82E7A">
      <w:pPr>
        <w:pStyle w:val="text"/>
        <w:numPr>
          <w:ilvl w:val="0"/>
          <w:numId w:val="18"/>
        </w:numPr>
      </w:pPr>
      <w:r>
        <w:lastRenderedPageBreak/>
        <w:t xml:space="preserve">At the moment, the suggestion list is not much difference between these 2 pairs of occasions: Formal and </w:t>
      </w:r>
      <w:proofErr w:type="spellStart"/>
      <w:r>
        <w:t>Semi_Formal</w:t>
      </w:r>
      <w:proofErr w:type="spellEnd"/>
      <w:r>
        <w:t xml:space="preserve">, </w:t>
      </w:r>
      <w:proofErr w:type="spellStart"/>
      <w:r>
        <w:t>Day_Out</w:t>
      </w:r>
      <w:proofErr w:type="spellEnd"/>
      <w:r>
        <w:t xml:space="preserve"> and </w:t>
      </w:r>
      <w:proofErr w:type="spellStart"/>
      <w:r>
        <w:t>Night_Out</w:t>
      </w:r>
      <w:proofErr w:type="spellEnd"/>
      <w:r>
        <w:t xml:space="preserve">. </w:t>
      </w:r>
    </w:p>
    <w:p w:rsidR="00B82E7A" w:rsidRDefault="00B82E7A" w:rsidP="00B82E7A">
      <w:pPr>
        <w:pStyle w:val="text"/>
        <w:numPr>
          <w:ilvl w:val="0"/>
          <w:numId w:val="18"/>
        </w:numPr>
        <w:rPr>
          <w:ins w:id="791" w:author="Luong, Anh" w:date="2014-11-05T08:59:00Z"/>
        </w:rPr>
      </w:pPr>
      <w:r>
        <w:t>When the weather is cold, the outer item is not changed drastically when traversing through the suggested outfit list.</w:t>
      </w:r>
    </w:p>
    <w:p w:rsidR="009417CB" w:rsidRDefault="009417CB" w:rsidP="00B82E7A">
      <w:pPr>
        <w:pStyle w:val="text"/>
        <w:numPr>
          <w:ilvl w:val="0"/>
          <w:numId w:val="18"/>
        </w:numPr>
      </w:pPr>
      <w:ins w:id="792" w:author="Luong, Anh" w:date="2014-11-05T08:59:00Z">
        <w:r>
          <w:t xml:space="preserve">Our empirical </w:t>
        </w:r>
      </w:ins>
      <w:ins w:id="793" w:author="Luong, Anh" w:date="2014-11-05T09:00:00Z">
        <w:r>
          <w:t>tables were created based on the experiment on two sets of wardrobes</w:t>
        </w:r>
      </w:ins>
      <w:ins w:id="794" w:author="Luong, Anh" w:date="2014-11-05T09:01:00Z">
        <w:r>
          <w:t>: a male set of 24 items and a female set of 86 items. M</w:t>
        </w:r>
      </w:ins>
      <w:ins w:id="795" w:author="Luong, Anh" w:date="2014-11-05T09:02:00Z">
        <w:r>
          <w:t>ore sets need to be tested on to produce fine tune tables.</w:t>
        </w:r>
      </w:ins>
    </w:p>
    <w:p w:rsidR="00B82E7A" w:rsidRDefault="00B82E7A" w:rsidP="00B82E7A">
      <w:pPr>
        <w:pStyle w:val="Heading3"/>
      </w:pPr>
      <w:bookmarkStart w:id="796" w:name="_Toc354617446"/>
      <w:r>
        <w:t>4.2</w:t>
      </w:r>
      <w:r>
        <w:tab/>
      </w:r>
      <w:bookmarkEnd w:id="796"/>
      <w:r>
        <w:t>Display Picture</w:t>
      </w:r>
    </w:p>
    <w:p w:rsidR="00B82E7A" w:rsidRDefault="00B82E7A" w:rsidP="00B82E7A">
      <w:pPr>
        <w:pStyle w:val="text"/>
      </w:pPr>
      <w:r>
        <w:t xml:space="preserve">Loading images of garments is critical for most of the features of this app. To display the pictures taken by the cell phones bears a lot of unanticipated problems. Android devices have a limitation </w:t>
      </w:r>
      <w:ins w:id="797" w:author="Luong, Anh" w:date="2014-11-03T15:15:00Z">
        <w:r w:rsidR="00F06EFD">
          <w:t xml:space="preserve">as little as </w:t>
        </w:r>
      </w:ins>
      <w:del w:id="798" w:author="Luong, Anh" w:date="2014-11-03T15:15:00Z">
        <w:r w:rsidDel="00F06EFD">
          <w:delText xml:space="preserve">of </w:delText>
        </w:r>
      </w:del>
      <w:r>
        <w:t>16MB memory for an application due to the constrained system resource of handheld devices. Rich images taken by cell phones usually have the size in Mega Bytes and can easily exhaust per-app limit on some devices. When the bitmap object is loaded, it consumes the entire available memory budget, the app usually crashes with the following message “</w:t>
      </w:r>
      <w:proofErr w:type="spellStart"/>
      <w:r>
        <w:t>java.lang.OutofMemoryError</w:t>
      </w:r>
      <w:proofErr w:type="spellEnd"/>
      <w:r>
        <w:t>: bitmap size exceeds VM budget.” To avoid these types of exceptions, images must be processed before loaded in the app.</w:t>
      </w:r>
    </w:p>
    <w:p w:rsidR="00B82E7A" w:rsidRDefault="00B82E7A" w:rsidP="00B82E7A">
      <w:pPr>
        <w:pStyle w:val="text"/>
      </w:pPr>
      <w:r>
        <w:t xml:space="preserve">[DAN] provides guidelines and sample code to process images off the UI thread, and then </w:t>
      </w:r>
      <w:proofErr w:type="gramStart"/>
      <w:r>
        <w:t>load</w:t>
      </w:r>
      <w:proofErr w:type="gramEnd"/>
      <w:r>
        <w:t xml:space="preserve"> them efficiently to the app. We applied the guidelines to sample images using </w:t>
      </w:r>
      <w:proofErr w:type="spellStart"/>
      <w:r>
        <w:t>AsyncTask</w:t>
      </w:r>
      <w:proofErr w:type="spellEnd"/>
      <w:r>
        <w:t xml:space="preserve"> on a different thread from the UI thread. Once the images were resized, we displayed the newly processed images on the screen. This allowed us to display list of images in My Closet screen or multiple images in Outfit of the Day screen smoothly as the user scrolled up and down.</w:t>
      </w:r>
    </w:p>
    <w:p w:rsidR="00B82E7A" w:rsidRDefault="00B82E7A" w:rsidP="00B82E7A">
      <w:pPr>
        <w:pStyle w:val="Heading3"/>
      </w:pPr>
      <w:bookmarkStart w:id="799" w:name="_Toc354617447"/>
      <w:r>
        <w:lastRenderedPageBreak/>
        <w:t>4.3</w:t>
      </w:r>
      <w:r>
        <w:tab/>
      </w:r>
      <w:bookmarkEnd w:id="799"/>
      <w:r>
        <w:t>Weather service and location service</w:t>
      </w:r>
    </w:p>
    <w:p w:rsidR="00B82E7A" w:rsidRDefault="00B82E7A" w:rsidP="00B82E7A">
      <w:pPr>
        <w:pStyle w:val="text"/>
      </w:pPr>
      <w:r>
        <w:t xml:space="preserve">The app uses the location service from </w:t>
      </w:r>
      <w:proofErr w:type="spellStart"/>
      <w:r>
        <w:t>geonames</w:t>
      </w:r>
      <w:proofErr w:type="spellEnd"/>
      <w:r>
        <w:t xml:space="preserve"> [Geo] to find the city and country based on current location, and then obtains the weather information from Open Weather Map service. </w:t>
      </w:r>
    </w:p>
    <w:p w:rsidR="00B82E7A" w:rsidRDefault="00B82E7A" w:rsidP="00B82E7A">
      <w:pPr>
        <w:pStyle w:val="text"/>
      </w:pPr>
      <w:r>
        <w:t>The result for location service provides the correct city and country, but the zip code is not quite exact. However, this result is acceptable for our app because we do not need exact location as other tracking app with the assumption that the weather within a city does not change significantly.</w:t>
      </w:r>
    </w:p>
    <w:p w:rsidR="00B82E7A" w:rsidRPr="002F2DF6" w:rsidRDefault="00B82E7A" w:rsidP="00B82E7A">
      <w:pPr>
        <w:pStyle w:val="text"/>
      </w:pPr>
      <w:r>
        <w:t xml:space="preserve">Regarding the weather, we compare </w:t>
      </w:r>
      <w:ins w:id="800" w:author="Luong, Anh" w:date="2014-11-03T15:17:00Z">
        <w:r w:rsidR="001905E9">
          <w:t xml:space="preserve">the </w:t>
        </w:r>
      </w:ins>
      <w:ins w:id="801" w:author="Luong, Anh" w:date="2014-11-03T15:18:00Z">
        <w:r w:rsidR="001905E9">
          <w:t xml:space="preserve">temperature </w:t>
        </w:r>
      </w:ins>
      <w:ins w:id="802" w:author="Luong, Anh" w:date="2014-11-03T15:17:00Z">
        <w:r w:rsidR="001905E9">
          <w:t>returned from Open Weather</w:t>
        </w:r>
      </w:ins>
      <w:ins w:id="803" w:author="Luong, Anh" w:date="2014-11-05T05:42:00Z">
        <w:r w:rsidR="005426CE">
          <w:t xml:space="preserve"> Map</w:t>
        </w:r>
      </w:ins>
      <w:ins w:id="804" w:author="Luong, Anh" w:date="2014-11-03T15:17:00Z">
        <w:r w:rsidR="001905E9">
          <w:t xml:space="preserve"> service </w:t>
        </w:r>
      </w:ins>
      <w:r>
        <w:t>with the weather.com information and it is within the -5 to +5 Fahrenheit range. This is acceptable because the granularity in our algorithm is bigger than this.</w:t>
      </w:r>
    </w:p>
    <w:p w:rsidR="00B82E7A" w:rsidRDefault="00B82E7A" w:rsidP="00B82E7A">
      <w:pPr>
        <w:pStyle w:val="Heading3"/>
      </w:pPr>
      <w:r>
        <w:t>4.4</w:t>
      </w:r>
      <w:r>
        <w:tab/>
        <w:t>Screenshots</w:t>
      </w:r>
    </w:p>
    <w:p w:rsidR="00B82E7A" w:rsidRDefault="00B82E7A" w:rsidP="00B82E7A">
      <w:pPr>
        <w:pStyle w:val="text"/>
      </w:pPr>
      <w:r>
        <w:t>In this section, some screenshots whose mockups were presented earlier are shown to compare between the original design and the result. There are many factors led to modifications from the originals, for example, change in design, imperfect pictures of clothes, etc. All the change will be explained in the followings:</w:t>
      </w:r>
    </w:p>
    <w:p w:rsidR="00B82E7A" w:rsidRDefault="00B82E7A" w:rsidP="00B82E7A">
      <w:pPr>
        <w:pStyle w:val="Heading4"/>
      </w:pPr>
      <w:r>
        <w:t>4.4.1</w:t>
      </w:r>
      <w:r>
        <w:tab/>
        <w:t>Login and Registration</w:t>
      </w:r>
    </w:p>
    <w:p w:rsidR="00B82E7A" w:rsidRDefault="00B82E7A" w:rsidP="00B82E7A">
      <w:pPr>
        <w:pStyle w:val="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B82E7A" w:rsidRPr="00FA0277" w:rsidTr="00032C97">
        <w:trPr>
          <w:jc w:val="center"/>
        </w:trPr>
        <w:tc>
          <w:tcPr>
            <w:tcW w:w="4788" w:type="dxa"/>
          </w:tcPr>
          <w:p w:rsidR="00B82E7A" w:rsidRPr="00FA0277" w:rsidRDefault="00B82E7A" w:rsidP="00032C97">
            <w:pPr>
              <w:jc w:val="center"/>
            </w:pPr>
            <w:r>
              <w:rPr>
                <w:noProof/>
                <w:lang w:eastAsia="zh-CN"/>
              </w:rPr>
              <w:lastRenderedPageBreak/>
              <w:drawing>
                <wp:inline distT="0" distB="0" distL="0" distR="0" wp14:anchorId="7CC9C577" wp14:editId="63A95C3E">
                  <wp:extent cx="2374900" cy="4222043"/>
                  <wp:effectExtent l="0" t="0" r="635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80553" cy="4232093"/>
                          </a:xfrm>
                          <a:prstGeom prst="rect">
                            <a:avLst/>
                          </a:prstGeom>
                        </pic:spPr>
                      </pic:pic>
                    </a:graphicData>
                  </a:graphic>
                </wp:inline>
              </w:drawing>
            </w:r>
          </w:p>
        </w:tc>
        <w:tc>
          <w:tcPr>
            <w:tcW w:w="4788" w:type="dxa"/>
          </w:tcPr>
          <w:p w:rsidR="00B82E7A" w:rsidRPr="00FA0277" w:rsidRDefault="00B82E7A" w:rsidP="00032C97">
            <w:pPr>
              <w:jc w:val="center"/>
            </w:pPr>
            <w:r>
              <w:rPr>
                <w:noProof/>
                <w:lang w:eastAsia="zh-CN"/>
              </w:rPr>
              <w:drawing>
                <wp:inline distT="0" distB="0" distL="0" distR="0" wp14:anchorId="734493A8" wp14:editId="28E18BC5">
                  <wp:extent cx="2375297" cy="42227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83118" cy="4236653"/>
                          </a:xfrm>
                          <a:prstGeom prst="rect">
                            <a:avLst/>
                          </a:prstGeom>
                        </pic:spPr>
                      </pic:pic>
                    </a:graphicData>
                  </a:graphic>
                </wp:inline>
              </w:drawing>
            </w:r>
          </w:p>
        </w:tc>
      </w:tr>
    </w:tbl>
    <w:p w:rsidR="00B82E7A" w:rsidRPr="0060220C" w:rsidRDefault="00B82E7A" w:rsidP="00B82E7A">
      <w:pPr>
        <w:pStyle w:val="Heading8"/>
      </w:pPr>
      <w:r w:rsidRPr="0060220C">
        <w:t xml:space="preserve">Figure </w:t>
      </w:r>
      <w:r>
        <w:t>4.1</w:t>
      </w:r>
      <w:r w:rsidRPr="0060220C">
        <w:t xml:space="preserve">: </w:t>
      </w:r>
      <w:r w:rsidRPr="0060220C">
        <w:tab/>
        <w:t xml:space="preserve">User login and registration </w:t>
      </w:r>
      <w:r>
        <w:t>screenshots</w:t>
      </w:r>
      <w:r w:rsidRPr="0060220C">
        <w:t>.</w:t>
      </w:r>
    </w:p>
    <w:p w:rsidR="00B82E7A" w:rsidRDefault="00B82E7A" w:rsidP="00B82E7A">
      <w:pPr>
        <w:pStyle w:val="text"/>
      </w:pPr>
      <w:r>
        <w:t xml:space="preserve">Figure 4.1 shows the screenshots of mockups in Figure 2.9. In the user login screenshot, the Facebook login was removed because it was decided to implement our own login and Facebook login is treated as an option to enable certain social features. The other method we could have chosen was to utilize Facebook login to authorize people using our app. The decision was made to give users a freedom to opt out social features if they want to and also to reduce some features in this first </w:t>
      </w:r>
      <w:proofErr w:type="spellStart"/>
      <w:r>
        <w:t>ClosetStylist</w:t>
      </w:r>
      <w:proofErr w:type="spellEnd"/>
      <w:r>
        <w:t xml:space="preserve"> prototype. In the register mockups, there </w:t>
      </w:r>
      <w:del w:id="805" w:author="Luong, Anh" w:date="2014-11-05T09:05:00Z">
        <w:r w:rsidDel="0019353A">
          <w:delText>is</w:delText>
        </w:r>
      </w:del>
      <w:ins w:id="806" w:author="Luong, Anh" w:date="2014-11-05T09:05:00Z">
        <w:r w:rsidR="0019353A">
          <w:t>was</w:t>
        </w:r>
      </w:ins>
      <w:r>
        <w:t xml:space="preserve"> a user’s profile picture, which was intended to be used in the Outfit of the Day screen to </w:t>
      </w:r>
      <w:ins w:id="807" w:author="Luong, Anh" w:date="2014-11-05T09:08:00Z">
        <w:r w:rsidR="0019353A">
          <w:t xml:space="preserve">make the users feel like </w:t>
        </w:r>
      </w:ins>
      <w:ins w:id="808" w:author="Luong, Anh" w:date="2014-11-05T09:11:00Z">
        <w:r w:rsidR="0019353A">
          <w:t xml:space="preserve">they are </w:t>
        </w:r>
      </w:ins>
      <w:del w:id="809" w:author="Luong, Anh" w:date="2014-11-05T09:11:00Z">
        <w:r w:rsidDel="0019353A">
          <w:delText xml:space="preserve">give user a hearty feeling when they </w:delText>
        </w:r>
      </w:del>
      <w:r>
        <w:t>try</w:t>
      </w:r>
      <w:ins w:id="810" w:author="Luong, Anh" w:date="2014-11-05T09:11:00Z">
        <w:r w:rsidR="0019353A">
          <w:t>ing</w:t>
        </w:r>
      </w:ins>
      <w:r>
        <w:t xml:space="preserve"> </w:t>
      </w:r>
      <w:r>
        <w:lastRenderedPageBreak/>
        <w:t>different outfits</w:t>
      </w:r>
      <w:ins w:id="811" w:author="Luong, Anh" w:date="2014-11-05T09:11:00Z">
        <w:r w:rsidR="0019353A">
          <w:t xml:space="preserve"> </w:t>
        </w:r>
      </w:ins>
      <w:ins w:id="812" w:author="Luong, Anh" w:date="2014-11-05T09:12:00Z">
        <w:r w:rsidR="0019353A">
          <w:t xml:space="preserve">on their </w:t>
        </w:r>
      </w:ins>
      <w:ins w:id="813" w:author="Luong, Anh" w:date="2014-11-05T09:13:00Z">
        <w:r w:rsidR="0084753E">
          <w:t xml:space="preserve">own </w:t>
        </w:r>
      </w:ins>
      <w:ins w:id="814" w:author="Luong, Anh" w:date="2014-11-05T09:12:00Z">
        <w:r w:rsidR="0019353A">
          <w:t>bodies</w:t>
        </w:r>
      </w:ins>
      <w:r>
        <w:t xml:space="preserve">. However, that screen already looked a little busy with too many items, and hence the profile picture was removed in the registration step. </w:t>
      </w:r>
    </w:p>
    <w:p w:rsidR="00B82E7A" w:rsidRDefault="00B82E7A" w:rsidP="00B82E7A">
      <w:pPr>
        <w:pStyle w:val="Heading4"/>
      </w:pPr>
      <w:r>
        <w:t>4.4.2</w:t>
      </w:r>
      <w:r>
        <w:tab/>
        <w:t>Main Screen and Side Menu</w:t>
      </w:r>
    </w:p>
    <w:p w:rsidR="00B82E7A" w:rsidRDefault="00B82E7A" w:rsidP="00B82E7A">
      <w:pPr>
        <w:pStyle w:val="text"/>
      </w:pPr>
      <w:r>
        <w:rPr>
          <w:noProof/>
          <w:lang w:eastAsia="zh-CN"/>
        </w:rPr>
        <w:drawing>
          <wp:inline distT="0" distB="0" distL="0" distR="0" wp14:anchorId="6FBBC214" wp14:editId="11117E57">
            <wp:extent cx="1807369" cy="32131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scree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10798" cy="3219197"/>
                    </a:xfrm>
                    <a:prstGeom prst="rect">
                      <a:avLst/>
                    </a:prstGeom>
                  </pic:spPr>
                </pic:pic>
              </a:graphicData>
            </a:graphic>
          </wp:inline>
        </w:drawing>
      </w:r>
      <w:r>
        <w:t xml:space="preserve"> </w:t>
      </w:r>
      <w:r w:rsidR="00161D61">
        <w:rPr>
          <w:noProof/>
          <w:lang w:eastAsia="zh-CN"/>
        </w:rPr>
        <w:drawing>
          <wp:inline distT="0" distB="0" distL="0" distR="0">
            <wp:extent cx="1807763" cy="3213801"/>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3-21-19-5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08560" cy="3215218"/>
                    </a:xfrm>
                    <a:prstGeom prst="rect">
                      <a:avLst/>
                    </a:prstGeom>
                  </pic:spPr>
                </pic:pic>
              </a:graphicData>
            </a:graphic>
          </wp:inline>
        </w:drawing>
      </w:r>
    </w:p>
    <w:p w:rsidR="00B82E7A" w:rsidRDefault="00B82E7A" w:rsidP="00B82E7A">
      <w:pPr>
        <w:pStyle w:val="Heading8"/>
      </w:pPr>
      <w:r>
        <w:t xml:space="preserve">Figure 4.2: </w:t>
      </w:r>
      <w:r>
        <w:tab/>
        <w:t>Main Screen and Side Menu screenshots.</w:t>
      </w:r>
    </w:p>
    <w:p w:rsidR="00B82E7A" w:rsidRDefault="00B82E7A" w:rsidP="00B82E7A">
      <w:pPr>
        <w:pStyle w:val="text"/>
      </w:pPr>
      <w:r>
        <w:t>The screenshots in Figure 4.2 look alike their mockups in Figure 2.10 and there was no change from the original design.</w:t>
      </w:r>
    </w:p>
    <w:p w:rsidR="00B82E7A" w:rsidRDefault="00B82E7A" w:rsidP="00B82E7A">
      <w:pPr>
        <w:pStyle w:val="Heading4"/>
      </w:pPr>
      <w:r>
        <w:lastRenderedPageBreak/>
        <w:t>4.4.3</w:t>
      </w:r>
      <w:r>
        <w:tab/>
        <w:t>My Closet and Add Item</w:t>
      </w:r>
    </w:p>
    <w:p w:rsidR="00B82E7A" w:rsidRDefault="00B82E7A" w:rsidP="00B82E7A">
      <w:pPr>
        <w:pStyle w:val="text"/>
      </w:pPr>
      <w:r>
        <w:rPr>
          <w:noProof/>
          <w:lang w:eastAsia="zh-CN"/>
        </w:rPr>
        <w:drawing>
          <wp:inline distT="0" distB="0" distL="0" distR="0" wp14:anchorId="66B2B81F" wp14:editId="714E70A6">
            <wp:extent cx="1789181" cy="3180766"/>
            <wp:effectExtent l="0" t="0" r="190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Close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92742" cy="3187096"/>
                    </a:xfrm>
                    <a:prstGeom prst="rect">
                      <a:avLst/>
                    </a:prstGeom>
                  </pic:spPr>
                </pic:pic>
              </a:graphicData>
            </a:graphic>
          </wp:inline>
        </w:drawing>
      </w:r>
      <w:r>
        <w:t xml:space="preserve"> </w:t>
      </w:r>
      <w:r>
        <w:rPr>
          <w:noProof/>
          <w:lang w:eastAsia="zh-CN"/>
        </w:rPr>
        <w:drawing>
          <wp:inline distT="0" distB="0" distL="0" distR="0" wp14:anchorId="69448604" wp14:editId="04D62F15">
            <wp:extent cx="1789509" cy="31813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ite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91043" cy="3184077"/>
                    </a:xfrm>
                    <a:prstGeom prst="rect">
                      <a:avLst/>
                    </a:prstGeom>
                  </pic:spPr>
                </pic:pic>
              </a:graphicData>
            </a:graphic>
          </wp:inline>
        </w:drawing>
      </w:r>
    </w:p>
    <w:p w:rsidR="00B82E7A" w:rsidRDefault="00B82E7A" w:rsidP="00B82E7A">
      <w:pPr>
        <w:pStyle w:val="Heading8"/>
      </w:pPr>
      <w:r>
        <w:t xml:space="preserve">Figure 4.3: </w:t>
      </w:r>
      <w:r>
        <w:tab/>
        <w:t>My Closet and Add Item screenshots.</w:t>
      </w:r>
    </w:p>
    <w:p w:rsidR="00B82E7A" w:rsidRPr="006D2254" w:rsidRDefault="00B82E7A" w:rsidP="00B82E7A">
      <w:pPr>
        <w:pStyle w:val="text"/>
      </w:pPr>
      <w:r>
        <w:t>Compared to their mockups in Figure 2.11, there was some cosmetic change to the screenshots in Figure 4.3. In My Closet screen, the tabs’ titles were changed to more generic terms such as “Jacket” to “Outer”, “T-Shirt” to “Top”, while “Shoes” was omitted as it would be too complex for the first prototype. The fields in Add Item were re-arranged to fit longer category, style, and material fields.</w:t>
      </w:r>
    </w:p>
    <w:p w:rsidR="00B82E7A" w:rsidRDefault="00B82E7A" w:rsidP="00B82E7A">
      <w:pPr>
        <w:pStyle w:val="Heading4"/>
      </w:pPr>
      <w:r>
        <w:lastRenderedPageBreak/>
        <w:t>4.4.4</w:t>
      </w:r>
      <w:r>
        <w:tab/>
        <w:t>Outfit of the Day and Laundry bag</w:t>
      </w:r>
    </w:p>
    <w:p w:rsidR="00B82E7A" w:rsidRDefault="00161D61" w:rsidP="00B82E7A">
      <w:pPr>
        <w:pStyle w:val="text"/>
      </w:pPr>
      <w:r>
        <w:rPr>
          <w:noProof/>
          <w:lang w:eastAsia="zh-CN"/>
        </w:rPr>
        <w:drawing>
          <wp:inline distT="0" distB="0" distL="0" distR="0">
            <wp:extent cx="1810217" cy="3218164"/>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3-21-14-1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15444" cy="3227457"/>
                    </a:xfrm>
                    <a:prstGeom prst="rect">
                      <a:avLst/>
                    </a:prstGeom>
                  </pic:spPr>
                </pic:pic>
              </a:graphicData>
            </a:graphic>
          </wp:inline>
        </w:drawing>
      </w:r>
      <w:r w:rsidR="00B82E7A">
        <w:t xml:space="preserve"> </w:t>
      </w:r>
      <w:r w:rsidR="00B82E7A">
        <w:rPr>
          <w:noProof/>
          <w:lang w:eastAsia="zh-CN"/>
        </w:rPr>
        <w:drawing>
          <wp:inline distT="0" distB="0" distL="0" distR="0" wp14:anchorId="0C091F61" wp14:editId="550575D3">
            <wp:extent cx="1810941" cy="3219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ndrybag.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12504" cy="3222228"/>
                    </a:xfrm>
                    <a:prstGeom prst="rect">
                      <a:avLst/>
                    </a:prstGeom>
                  </pic:spPr>
                </pic:pic>
              </a:graphicData>
            </a:graphic>
          </wp:inline>
        </w:drawing>
      </w:r>
    </w:p>
    <w:p w:rsidR="00B82E7A" w:rsidRDefault="00B82E7A" w:rsidP="00B82E7A">
      <w:pPr>
        <w:pStyle w:val="Heading8"/>
      </w:pPr>
      <w:r>
        <w:t xml:space="preserve">Figure 4.4: </w:t>
      </w:r>
      <w:r>
        <w:tab/>
        <w:t>Outfit of the Day and Laundry bag screenshots.</w:t>
      </w:r>
    </w:p>
    <w:p w:rsidR="00B82E7A" w:rsidRPr="00455F5D" w:rsidRDefault="00B82E7A" w:rsidP="00B82E7A">
      <w:pPr>
        <w:pStyle w:val="text"/>
      </w:pPr>
      <w:r>
        <w:t xml:space="preserve">There were some changes from the screenshots in Figure 4.4 compared to their counterpart in Figure 2.12. It can be easily noticed that hat, shoes, and user’s profile picture was omitted from the original design due to space limited on the screen. It was very complex to scale all items as in the original design because each image could be taken at different angles and different zoom levels. To simplify our app, some items were omitted. There was not much change in My Laundry bag. </w:t>
      </w:r>
    </w:p>
    <w:p w:rsidR="00B82E7A" w:rsidRPr="00455F5D" w:rsidRDefault="00B82E7A" w:rsidP="00B82E7A">
      <w:pPr>
        <w:pStyle w:val="text"/>
      </w:pPr>
    </w:p>
    <w:p w:rsidR="00B82E7A" w:rsidRDefault="00B82E7A" w:rsidP="00B82E7A">
      <w:pPr>
        <w:pStyle w:val="Heading4"/>
      </w:pPr>
      <w:r>
        <w:lastRenderedPageBreak/>
        <w:t>4.4.5</w:t>
      </w:r>
      <w:r>
        <w:tab/>
        <w:t>Outfit History and Outfit Preview</w:t>
      </w:r>
    </w:p>
    <w:p w:rsidR="00B82E7A" w:rsidRDefault="005365A6" w:rsidP="00B82E7A">
      <w:pPr>
        <w:pStyle w:val="text"/>
      </w:pPr>
      <w:r>
        <w:rPr>
          <w:noProof/>
          <w:lang w:eastAsia="zh-CN"/>
        </w:rPr>
        <w:drawing>
          <wp:inline distT="0" distB="0" distL="0" distR="0">
            <wp:extent cx="1808113" cy="3214424"/>
            <wp:effectExtent l="0" t="0" r="190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3-21-58-2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08911" cy="3215843"/>
                    </a:xfrm>
                    <a:prstGeom prst="rect">
                      <a:avLst/>
                    </a:prstGeom>
                  </pic:spPr>
                </pic:pic>
              </a:graphicData>
            </a:graphic>
          </wp:inline>
        </w:drawing>
      </w:r>
      <w:r w:rsidR="00B82E7A">
        <w:t xml:space="preserve"> </w:t>
      </w:r>
      <w:r>
        <w:rPr>
          <w:noProof/>
          <w:lang w:eastAsia="zh-CN"/>
        </w:rPr>
        <w:drawing>
          <wp:inline distT="0" distB="0" distL="0" distR="0">
            <wp:extent cx="1811269" cy="32200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3-21-57-0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11856" cy="3221078"/>
                    </a:xfrm>
                    <a:prstGeom prst="rect">
                      <a:avLst/>
                    </a:prstGeom>
                  </pic:spPr>
                </pic:pic>
              </a:graphicData>
            </a:graphic>
          </wp:inline>
        </w:drawing>
      </w:r>
    </w:p>
    <w:p w:rsidR="00B82E7A" w:rsidRDefault="00B82E7A" w:rsidP="00B82E7A">
      <w:pPr>
        <w:pStyle w:val="Heading8"/>
      </w:pPr>
      <w:r>
        <w:t xml:space="preserve">Figure 4.5: </w:t>
      </w:r>
      <w:r>
        <w:tab/>
        <w:t>Outfit History and Outfit Preview screenshots.</w:t>
      </w:r>
    </w:p>
    <w:p w:rsidR="00B82E7A" w:rsidRPr="0082756A" w:rsidRDefault="00B82E7A" w:rsidP="00B82E7A">
      <w:pPr>
        <w:pStyle w:val="text"/>
      </w:pPr>
      <w:r>
        <w:t>Similar to the change in Figure 4.4, screenshots in Figures 4.5 had the hat, shoes, and user’s profile picture deleted.</w:t>
      </w:r>
    </w:p>
    <w:p w:rsidR="00B82E7A" w:rsidRDefault="00B82E7A" w:rsidP="00B82E7A">
      <w:pPr>
        <w:pStyle w:val="Heading3"/>
      </w:pPr>
      <w:bookmarkStart w:id="815" w:name="_Toc354617448"/>
      <w:r>
        <w:t>4.4</w:t>
      </w:r>
      <w:r>
        <w:tab/>
        <w:t>Costs and level of effort</w:t>
      </w:r>
      <w:bookmarkEnd w:id="815"/>
    </w:p>
    <w:p w:rsidR="00B82E7A" w:rsidRDefault="00B82E7A" w:rsidP="00B82E7A">
      <w:pPr>
        <w:pStyle w:val="text"/>
      </w:pPr>
      <w:r>
        <w:t xml:space="preserve">During development, </w:t>
      </w:r>
      <w:proofErr w:type="spellStart"/>
      <w:r>
        <w:t>GitHub</w:t>
      </w:r>
      <w:proofErr w:type="spellEnd"/>
      <w:r>
        <w:t xml:space="preserve"> was used as the source control tool, and the project was left as public to be used for free. Table 4.1 shows the cost of equipment and services spent on the </w:t>
      </w:r>
      <w:proofErr w:type="spellStart"/>
      <w:r>
        <w:t>ClosetStylist</w:t>
      </w:r>
      <w:proofErr w:type="spellEnd"/>
      <w:r>
        <w:t xml:space="preserve"> app.</w:t>
      </w:r>
    </w:p>
    <w:p w:rsidR="00B82E7A" w:rsidRDefault="00B82E7A" w:rsidP="00B82E7A">
      <w:pPr>
        <w:pStyle w:val="text"/>
      </w:pPr>
    </w:p>
    <w:p w:rsidR="00B82E7A" w:rsidRDefault="00B82E7A" w:rsidP="00B82E7A">
      <w:pPr>
        <w:pStyle w:val="text"/>
      </w:pPr>
    </w:p>
    <w:p w:rsidR="00B82E7A" w:rsidRDefault="00B82E7A" w:rsidP="00B82E7A">
      <w:pPr>
        <w:pStyle w:val="text"/>
      </w:pPr>
    </w:p>
    <w:p w:rsidR="00B82E7A" w:rsidRDefault="00B82E7A" w:rsidP="00B82E7A">
      <w:pPr>
        <w:pStyle w:val="text"/>
      </w:pPr>
      <w:r>
        <w:br/>
      </w:r>
    </w:p>
    <w:tbl>
      <w:tblPr>
        <w:tblStyle w:val="TableGrid"/>
        <w:tblW w:w="0" w:type="auto"/>
        <w:tblInd w:w="108" w:type="dxa"/>
        <w:tblLook w:val="04A0" w:firstRow="1" w:lastRow="0" w:firstColumn="1" w:lastColumn="0" w:noHBand="0" w:noVBand="1"/>
      </w:tblPr>
      <w:tblGrid>
        <w:gridCol w:w="6930"/>
        <w:gridCol w:w="1710"/>
      </w:tblGrid>
      <w:tr w:rsidR="00B82E7A" w:rsidTr="00032C97">
        <w:tc>
          <w:tcPr>
            <w:tcW w:w="6930" w:type="dxa"/>
            <w:shd w:val="clear" w:color="auto" w:fill="0070C0"/>
          </w:tcPr>
          <w:p w:rsidR="00B82E7A" w:rsidRDefault="00B82E7A" w:rsidP="00032C97">
            <w:pPr>
              <w:pStyle w:val="text"/>
              <w:ind w:firstLine="0"/>
              <w:jc w:val="center"/>
            </w:pPr>
            <w:r>
              <w:lastRenderedPageBreak/>
              <w:t>Item</w:t>
            </w:r>
          </w:p>
        </w:tc>
        <w:tc>
          <w:tcPr>
            <w:tcW w:w="1710" w:type="dxa"/>
            <w:shd w:val="clear" w:color="auto" w:fill="0070C0"/>
          </w:tcPr>
          <w:p w:rsidR="00B82E7A" w:rsidRDefault="00B82E7A" w:rsidP="00032C97">
            <w:pPr>
              <w:pStyle w:val="text"/>
              <w:ind w:firstLine="0"/>
              <w:jc w:val="center"/>
            </w:pPr>
            <w:r>
              <w:t>Costs</w:t>
            </w:r>
          </w:p>
        </w:tc>
      </w:tr>
      <w:tr w:rsidR="00B82E7A" w:rsidTr="00032C97">
        <w:tc>
          <w:tcPr>
            <w:tcW w:w="6930" w:type="dxa"/>
            <w:vAlign w:val="center"/>
          </w:tcPr>
          <w:p w:rsidR="00B82E7A" w:rsidRDefault="00B82E7A" w:rsidP="00032C97">
            <w:pPr>
              <w:pStyle w:val="text"/>
              <w:ind w:firstLine="0"/>
              <w:jc w:val="left"/>
            </w:pPr>
            <w:r>
              <w:t>Samsung S3</w:t>
            </w:r>
          </w:p>
        </w:tc>
        <w:tc>
          <w:tcPr>
            <w:tcW w:w="1710" w:type="dxa"/>
            <w:vAlign w:val="center"/>
          </w:tcPr>
          <w:p w:rsidR="00B82E7A" w:rsidRDefault="00B82E7A" w:rsidP="00032C97">
            <w:pPr>
              <w:pStyle w:val="text"/>
              <w:ind w:firstLine="0"/>
              <w:jc w:val="left"/>
            </w:pPr>
            <w:r>
              <w:t>Free</w:t>
            </w:r>
          </w:p>
        </w:tc>
      </w:tr>
      <w:tr w:rsidR="00B82E7A" w:rsidTr="00032C97">
        <w:tc>
          <w:tcPr>
            <w:tcW w:w="6930" w:type="dxa"/>
            <w:vAlign w:val="center"/>
          </w:tcPr>
          <w:p w:rsidR="00B82E7A" w:rsidRDefault="00B82E7A" w:rsidP="00032C97">
            <w:pPr>
              <w:pStyle w:val="text"/>
              <w:ind w:firstLine="0"/>
              <w:jc w:val="left"/>
            </w:pPr>
            <w:r>
              <w:t>UI/UX Design</w:t>
            </w:r>
          </w:p>
        </w:tc>
        <w:tc>
          <w:tcPr>
            <w:tcW w:w="1710" w:type="dxa"/>
          </w:tcPr>
          <w:p w:rsidR="00B82E7A" w:rsidRDefault="00B82E7A" w:rsidP="00032C97">
            <w:pPr>
              <w:pStyle w:val="text"/>
              <w:ind w:firstLine="0"/>
              <w:jc w:val="left"/>
            </w:pPr>
            <w:r>
              <w:t>$150</w:t>
            </w:r>
          </w:p>
        </w:tc>
      </w:tr>
      <w:tr w:rsidR="00B82E7A" w:rsidTr="00032C97">
        <w:tc>
          <w:tcPr>
            <w:tcW w:w="6930" w:type="dxa"/>
            <w:vAlign w:val="center"/>
          </w:tcPr>
          <w:p w:rsidR="00B82E7A" w:rsidRDefault="00B82E7A" w:rsidP="00032C97">
            <w:pPr>
              <w:pStyle w:val="text"/>
              <w:ind w:firstLine="0"/>
              <w:jc w:val="left"/>
            </w:pPr>
            <w:r>
              <w:t>UI Development</w:t>
            </w:r>
          </w:p>
        </w:tc>
        <w:tc>
          <w:tcPr>
            <w:tcW w:w="1710" w:type="dxa"/>
          </w:tcPr>
          <w:p w:rsidR="00B82E7A" w:rsidRDefault="00B82E7A" w:rsidP="00032C97">
            <w:pPr>
              <w:pStyle w:val="text"/>
              <w:ind w:firstLine="0"/>
              <w:jc w:val="left"/>
            </w:pPr>
            <w:r>
              <w:t>$500</w:t>
            </w:r>
          </w:p>
        </w:tc>
      </w:tr>
    </w:tbl>
    <w:p w:rsidR="00B82E7A" w:rsidRDefault="00B82E7A" w:rsidP="00B82E7A">
      <w:pPr>
        <w:pStyle w:val="Heading7"/>
      </w:pPr>
      <w:bookmarkStart w:id="816" w:name="_Toc354617467"/>
      <w:proofErr w:type="gramStart"/>
      <w:r>
        <w:t>Table 4.1:</w:t>
      </w:r>
      <w:r>
        <w:tab/>
      </w:r>
      <w:proofErr w:type="spellStart"/>
      <w:r>
        <w:t>ClosetStylist</w:t>
      </w:r>
      <w:proofErr w:type="spellEnd"/>
      <w:r>
        <w:t xml:space="preserve"> development costs.</w:t>
      </w:r>
      <w:bookmarkEnd w:id="816"/>
      <w:proofErr w:type="gramEnd"/>
    </w:p>
    <w:p w:rsidR="00B82E7A" w:rsidRDefault="00B82E7A" w:rsidP="00B82E7A">
      <w:pPr>
        <w:pStyle w:val="text"/>
      </w:pPr>
      <w:r>
        <w:t>The app was developed from March to August of 2014. The following section shows how many hours were spent on different aspects of the projects:</w:t>
      </w:r>
    </w:p>
    <w:p w:rsidR="00B82E7A" w:rsidRDefault="00B82E7A" w:rsidP="00B82E7A">
      <w:pPr>
        <w:pStyle w:val="text"/>
        <w:numPr>
          <w:ilvl w:val="0"/>
          <w:numId w:val="11"/>
        </w:numPr>
      </w:pPr>
      <w:r>
        <w:t>40 hours for architecture design.</w:t>
      </w:r>
    </w:p>
    <w:p w:rsidR="00B82E7A" w:rsidRDefault="00B82E7A" w:rsidP="00B82E7A">
      <w:pPr>
        <w:pStyle w:val="text"/>
        <w:numPr>
          <w:ilvl w:val="0"/>
          <w:numId w:val="11"/>
        </w:numPr>
      </w:pPr>
      <w:r>
        <w:t>30 hours for original UI design.</w:t>
      </w:r>
    </w:p>
    <w:p w:rsidR="00B82E7A" w:rsidRDefault="00B82E7A" w:rsidP="00B82E7A">
      <w:pPr>
        <w:pStyle w:val="text"/>
        <w:numPr>
          <w:ilvl w:val="0"/>
          <w:numId w:val="11"/>
        </w:numPr>
      </w:pPr>
      <w:r>
        <w:t>10 hours for final UI design.</w:t>
      </w:r>
    </w:p>
    <w:p w:rsidR="00B82E7A" w:rsidRDefault="00B82E7A" w:rsidP="00B82E7A">
      <w:pPr>
        <w:pStyle w:val="text"/>
        <w:numPr>
          <w:ilvl w:val="0"/>
          <w:numId w:val="11"/>
        </w:numPr>
      </w:pPr>
      <w:r>
        <w:t>20 for UI development collaboration.</w:t>
      </w:r>
    </w:p>
    <w:p w:rsidR="00B82E7A" w:rsidRDefault="00B82E7A" w:rsidP="00B82E7A">
      <w:pPr>
        <w:pStyle w:val="text"/>
        <w:numPr>
          <w:ilvl w:val="0"/>
          <w:numId w:val="11"/>
        </w:numPr>
      </w:pPr>
      <w:r>
        <w:t>260 hours for studying Android, researching, coding, and testing.</w:t>
      </w:r>
    </w:p>
    <w:p w:rsidR="00B82E7A" w:rsidRDefault="00B82E7A" w:rsidP="00B82E7A">
      <w:pPr>
        <w:pStyle w:val="text"/>
        <w:numPr>
          <w:ilvl w:val="0"/>
          <w:numId w:val="11"/>
        </w:numPr>
      </w:pPr>
      <w:r>
        <w:t>30 hours for writing the report.</w:t>
      </w:r>
    </w:p>
    <w:p w:rsidR="00B82E7A" w:rsidRPr="00572518" w:rsidRDefault="00B82E7A" w:rsidP="00B82E7A">
      <w:pPr>
        <w:pStyle w:val="text"/>
      </w:pPr>
      <w:r>
        <w:t xml:space="preserve">Figure 4.5 shows the result after running </w:t>
      </w:r>
      <w:proofErr w:type="spellStart"/>
      <w:r>
        <w:t>CodePro</w:t>
      </w:r>
      <w:proofErr w:type="spellEnd"/>
      <w:r>
        <w:t xml:space="preserve"> </w:t>
      </w:r>
      <w:proofErr w:type="spellStart"/>
      <w:r>
        <w:t>AnalytiX</w:t>
      </w:r>
      <w:proofErr w:type="spellEnd"/>
      <w:r>
        <w:t xml:space="preserve"> tool [</w:t>
      </w:r>
      <w:proofErr w:type="spellStart"/>
      <w:r>
        <w:t>Cpro</w:t>
      </w:r>
      <w:proofErr w:type="spellEnd"/>
      <w:r>
        <w:t xml:space="preserve">] against the multiple metrics. An entry in red means there is some code violation in some predefined criteria of metric, and there is room for improvement. For example, the </w:t>
      </w:r>
      <w:proofErr w:type="spellStart"/>
      <w:r>
        <w:t>cyclomatic</w:t>
      </w:r>
      <w:proofErr w:type="spellEnd"/>
      <w:r>
        <w:t xml:space="preserve"> complexity violation simply means the average number of branched keywords per method such as “if”, “while”, “for”, etc. is above a predefined threshold in the metric. There is some other basic information about code such as 10427 lines of code were written in 92 Java files and 39 XML files, the average number of lines per method were 8.74, etc.</w:t>
      </w:r>
    </w:p>
    <w:p w:rsidR="00B82E7A" w:rsidRDefault="00B82E7A" w:rsidP="00B82E7A">
      <w:pPr>
        <w:pStyle w:val="text"/>
        <w:ind w:firstLine="0"/>
      </w:pPr>
      <w:r>
        <w:rPr>
          <w:noProof/>
          <w:lang w:eastAsia="zh-CN"/>
        </w:rPr>
        <w:lastRenderedPageBreak/>
        <w:drawing>
          <wp:inline distT="0" distB="0" distL="0" distR="0" wp14:anchorId="7971DF70" wp14:editId="2095D542">
            <wp:extent cx="4514850" cy="4489450"/>
            <wp:effectExtent l="0" t="0" r="0" b="635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14850" cy="4489450"/>
                    </a:xfrm>
                    <a:prstGeom prst="rect">
                      <a:avLst/>
                    </a:prstGeom>
                    <a:noFill/>
                    <a:ln>
                      <a:noFill/>
                    </a:ln>
                  </pic:spPr>
                </pic:pic>
              </a:graphicData>
            </a:graphic>
          </wp:inline>
        </w:drawing>
      </w:r>
    </w:p>
    <w:p w:rsidR="00B82E7A" w:rsidRDefault="00B82E7A" w:rsidP="00B82E7A">
      <w:pPr>
        <w:pStyle w:val="Heading8"/>
      </w:pPr>
      <w:bookmarkStart w:id="817" w:name="_Toc355221580"/>
      <w:r>
        <w:t>Figure 4.6:</w:t>
      </w:r>
      <w:r>
        <w:tab/>
        <w:t xml:space="preserve">Metrics with </w:t>
      </w:r>
      <w:proofErr w:type="spellStart"/>
      <w:r>
        <w:t>CodePro</w:t>
      </w:r>
      <w:proofErr w:type="spellEnd"/>
      <w:r>
        <w:t xml:space="preserve"> </w:t>
      </w:r>
      <w:proofErr w:type="spellStart"/>
      <w:r>
        <w:t>AnalytiX</w:t>
      </w:r>
      <w:proofErr w:type="spellEnd"/>
      <w:r>
        <w:t>.</w:t>
      </w:r>
      <w:bookmarkEnd w:id="817"/>
    </w:p>
    <w:p w:rsidR="00B82E7A" w:rsidRDefault="00B82E7A" w:rsidP="00B82E7A">
      <w:pPr>
        <w:pStyle w:val="text"/>
      </w:pPr>
      <w:r>
        <w:t xml:space="preserve">Figure 4.7 shows the foot print of </w:t>
      </w:r>
      <w:proofErr w:type="spellStart"/>
      <w:r>
        <w:t>ClosetStylist</w:t>
      </w:r>
      <w:proofErr w:type="spellEnd"/>
      <w:r>
        <w:t xml:space="preserve"> from the Android Application Manager, it occupies the total of 4.65 MB memory, of which 4.58 MB is for application code and 68 KB is for data. </w:t>
      </w:r>
    </w:p>
    <w:p w:rsidR="00B82E7A" w:rsidRDefault="00B82E7A" w:rsidP="00B82E7A">
      <w:pPr>
        <w:pStyle w:val="text"/>
      </w:pPr>
    </w:p>
    <w:p w:rsidR="00B82E7A" w:rsidRDefault="00B82E7A" w:rsidP="00B82E7A">
      <w:pPr>
        <w:pStyle w:val="text"/>
      </w:pPr>
      <w:r>
        <w:rPr>
          <w:noProof/>
          <w:lang w:eastAsia="zh-CN"/>
        </w:rPr>
        <w:lastRenderedPageBreak/>
        <w:drawing>
          <wp:inline distT="0" distB="0" distL="0" distR="0" wp14:anchorId="2F230B56" wp14:editId="6E76AB38">
            <wp:extent cx="2331931" cy="4145654"/>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37744" cy="4155989"/>
                    </a:xfrm>
                    <a:prstGeom prst="rect">
                      <a:avLst/>
                    </a:prstGeom>
                  </pic:spPr>
                </pic:pic>
              </a:graphicData>
            </a:graphic>
          </wp:inline>
        </w:drawing>
      </w:r>
    </w:p>
    <w:p w:rsidR="00B82E7A" w:rsidRDefault="00B82E7A" w:rsidP="00B82E7A">
      <w:pPr>
        <w:pStyle w:val="Heading8"/>
      </w:pPr>
      <w:r>
        <w:t>Figure 4.7:</w:t>
      </w:r>
      <w:r>
        <w:tab/>
        <w:t>Foot print of Closet Stylist.</w:t>
      </w:r>
    </w:p>
    <w:p w:rsidR="00B82E7A" w:rsidRPr="004924BE" w:rsidRDefault="00B82E7A" w:rsidP="00B82E7A">
      <w:pPr>
        <w:pStyle w:val="text"/>
      </w:pPr>
    </w:p>
    <w:p w:rsidR="00B82E7A" w:rsidRDefault="00B82E7A" w:rsidP="00B82E7A">
      <w:pPr>
        <w:pStyle w:val="Heading3"/>
      </w:pPr>
      <w:bookmarkStart w:id="818" w:name="_Toc354617449"/>
      <w:r>
        <w:t>4.4</w:t>
      </w:r>
      <w:r>
        <w:tab/>
        <w:t>Lessons learned</w:t>
      </w:r>
      <w:bookmarkEnd w:id="818"/>
    </w:p>
    <w:p w:rsidR="00B82E7A" w:rsidRDefault="00B82E7A" w:rsidP="00B82E7A">
      <w:pPr>
        <w:pStyle w:val="text"/>
      </w:pPr>
      <w:r>
        <w:t xml:space="preserve">Android is a very powerful framework and it takes a lot of time and effort to master and use it efficiently. Starting to learn Android from the beginning of 2014, I had encountered quite a few challenges while implementing the app. Nevertheless, as Android is being used in hundreds of millions of devices, the eco system is huge and it was often easy to find the solution for problems I was facing as someone else had dealt with similar problems. </w:t>
      </w:r>
      <w:proofErr w:type="spellStart"/>
      <w:r>
        <w:t>Stackoverflow</w:t>
      </w:r>
      <w:proofErr w:type="spellEnd"/>
      <w:r>
        <w:t xml:space="preserve"> and Android developer websites are my companions throughout the project. </w:t>
      </w:r>
    </w:p>
    <w:p w:rsidR="00B82E7A" w:rsidRDefault="00B82E7A" w:rsidP="00B82E7A">
      <w:pPr>
        <w:pStyle w:val="text"/>
      </w:pPr>
      <w:proofErr w:type="spellStart"/>
      <w:r>
        <w:lastRenderedPageBreak/>
        <w:t>Git</w:t>
      </w:r>
      <w:proofErr w:type="spellEnd"/>
      <w:r>
        <w:t xml:space="preserve"> is another new thing I learned in this project. Although I was familiar with SVN, another source control tool, I decided to learn </w:t>
      </w:r>
      <w:proofErr w:type="spellStart"/>
      <w:r>
        <w:t>Git</w:t>
      </w:r>
      <w:proofErr w:type="spellEnd"/>
      <w:r>
        <w:t xml:space="preserve"> and used it as the source control for this project. It did take me a lot of time to get used to running </w:t>
      </w:r>
      <w:proofErr w:type="spellStart"/>
      <w:r>
        <w:t>Git</w:t>
      </w:r>
      <w:proofErr w:type="spellEnd"/>
      <w:r>
        <w:t xml:space="preserve"> from command line because I often worked with </w:t>
      </w:r>
      <w:proofErr w:type="spellStart"/>
      <w:r>
        <w:t>TortoiseSVN</w:t>
      </w:r>
      <w:proofErr w:type="spellEnd"/>
      <w:r>
        <w:t xml:space="preserve"> – a UI tool on Windows system. </w:t>
      </w:r>
      <w:ins w:id="819" w:author="Luong, Anh" w:date="2014-11-05T05:55:00Z">
        <w:r w:rsidR="008B69D3">
          <w:t>[VCG]</w:t>
        </w:r>
      </w:ins>
      <w:ins w:id="820" w:author="Luong, Anh" w:date="2014-11-05T05:57:00Z">
        <w:r w:rsidR="008B02A2">
          <w:t>, which is referenced in Advanced Programming Tool class,</w:t>
        </w:r>
      </w:ins>
      <w:ins w:id="821" w:author="Luong, Anh" w:date="2014-11-05T05:55:00Z">
        <w:r w:rsidR="008B69D3">
          <w:t xml:space="preserve"> is a </w:t>
        </w:r>
      </w:ins>
      <w:ins w:id="822" w:author="Luong, Anh" w:date="2014-11-05T05:56:00Z">
        <w:r w:rsidR="008B69D3">
          <w:t xml:space="preserve">helpful source </w:t>
        </w:r>
        <w:r w:rsidR="008B02A2">
          <w:t xml:space="preserve">that has helped me a lot throughout </w:t>
        </w:r>
      </w:ins>
      <w:ins w:id="823" w:author="Luong, Anh" w:date="2014-11-05T05:58:00Z">
        <w:r w:rsidR="008B02A2">
          <w:t xml:space="preserve">the </w:t>
        </w:r>
      </w:ins>
      <w:ins w:id="824" w:author="Luong, Anh" w:date="2014-11-05T05:56:00Z">
        <w:r w:rsidR="008B02A2">
          <w:t>development.</w:t>
        </w:r>
      </w:ins>
      <w:ins w:id="825" w:author="Luong, Anh" w:date="2014-11-05T05:55:00Z">
        <w:r w:rsidR="008B69D3">
          <w:t xml:space="preserve"> </w:t>
        </w:r>
      </w:ins>
    </w:p>
    <w:p w:rsidR="00B82E7A" w:rsidRDefault="00B82E7A" w:rsidP="00B82E7A">
      <w:pPr>
        <w:pStyle w:val="text"/>
        <w:rPr>
          <w:ins w:id="826" w:author="Luong, Anh" w:date="2014-11-05T08:04:00Z"/>
        </w:rPr>
      </w:pPr>
      <w:r>
        <w:t xml:space="preserve">Below are the most highlighted things to do and not to do that I collected after finishing the first prototype of </w:t>
      </w:r>
      <w:proofErr w:type="spellStart"/>
      <w:r>
        <w:t>ClosetStylist</w:t>
      </w:r>
      <w:proofErr w:type="spellEnd"/>
      <w:r>
        <w:t>:</w:t>
      </w:r>
    </w:p>
    <w:p w:rsidR="00725FEA" w:rsidRDefault="00725FEA" w:rsidP="00B82E7A">
      <w:pPr>
        <w:pStyle w:val="text"/>
        <w:rPr>
          <w:ins w:id="827" w:author="Luong, Anh" w:date="2014-11-05T08:05:00Z"/>
        </w:rPr>
      </w:pPr>
      <w:ins w:id="828" w:author="Luong, Anh" w:date="2014-11-05T08:04:00Z">
        <w:r w:rsidRPr="00725FEA">
          <w:rPr>
            <w:b/>
            <w:rPrChange w:id="829" w:author="Luong, Anh" w:date="2014-11-05T08:05:00Z">
              <w:rPr/>
            </w:rPrChange>
          </w:rPr>
          <w:t>Dos</w:t>
        </w:r>
        <w:r>
          <w:t>:</w:t>
        </w:r>
      </w:ins>
    </w:p>
    <w:p w:rsidR="00725FEA" w:rsidRDefault="00725FEA" w:rsidP="00725FEA">
      <w:pPr>
        <w:pStyle w:val="text"/>
        <w:numPr>
          <w:ilvl w:val="0"/>
          <w:numId w:val="27"/>
        </w:numPr>
        <w:rPr>
          <w:ins w:id="830" w:author="Luong, Anh" w:date="2014-11-05T08:05:00Z"/>
        </w:rPr>
        <w:pPrChange w:id="831" w:author="Luong, Anh" w:date="2014-11-05T08:05:00Z">
          <w:pPr>
            <w:pStyle w:val="text"/>
          </w:pPr>
        </w:pPrChange>
      </w:pPr>
      <w:ins w:id="832" w:author="Luong, Anh" w:date="2014-11-05T08:05:00Z">
        <w:r w:rsidRPr="00725FEA">
          <w:t xml:space="preserve">Use mock data to avoid running out of request quota for location service. I learned this trick from [APT] while working on </w:t>
        </w:r>
        <w:proofErr w:type="spellStart"/>
        <w:r w:rsidRPr="00725FEA">
          <w:t>MileageRun</w:t>
        </w:r>
        <w:proofErr w:type="spellEnd"/>
        <w:r w:rsidRPr="00725FEA">
          <w:t xml:space="preserve"> lab, and this proved to be helpful to avoid hitting the limit on number of requests per time unit</w:t>
        </w:r>
        <w:r>
          <w:t>.</w:t>
        </w:r>
      </w:ins>
    </w:p>
    <w:p w:rsidR="00725FEA" w:rsidRDefault="00725FEA" w:rsidP="00725FEA">
      <w:pPr>
        <w:pStyle w:val="text"/>
        <w:numPr>
          <w:ilvl w:val="0"/>
          <w:numId w:val="27"/>
        </w:numPr>
        <w:rPr>
          <w:ins w:id="833" w:author="Luong, Anh" w:date="2014-11-05T08:05:00Z"/>
        </w:rPr>
        <w:pPrChange w:id="834" w:author="Luong, Anh" w:date="2014-11-05T08:05:00Z">
          <w:pPr>
            <w:pStyle w:val="text"/>
          </w:pPr>
        </w:pPrChange>
      </w:pPr>
      <w:ins w:id="835" w:author="Luong, Anh" w:date="2014-11-05T08:05:00Z">
        <w:r w:rsidRPr="00725FEA">
          <w:t>Design UI/UX carefully to avoid missing any features, especially missing features near the release. Hiring a professional designer to assist you is a great idea because there are many subtle front-end elements that back-end developers may consider trivial but could turn out to be quite significant to users</w:t>
        </w:r>
        <w:r>
          <w:t>.</w:t>
        </w:r>
      </w:ins>
    </w:p>
    <w:p w:rsidR="00725FEA" w:rsidRDefault="00725FEA" w:rsidP="00725FEA">
      <w:pPr>
        <w:pStyle w:val="text"/>
        <w:numPr>
          <w:ilvl w:val="0"/>
          <w:numId w:val="27"/>
        </w:numPr>
        <w:rPr>
          <w:ins w:id="836" w:author="Luong, Anh" w:date="2014-11-05T08:05:00Z"/>
        </w:rPr>
        <w:pPrChange w:id="837" w:author="Luong, Anh" w:date="2014-11-05T08:05:00Z">
          <w:pPr>
            <w:pStyle w:val="text"/>
          </w:pPr>
        </w:pPrChange>
      </w:pPr>
      <w:ins w:id="838" w:author="Luong, Anh" w:date="2014-11-05T08:05:00Z">
        <w:r w:rsidRPr="00725FEA">
          <w:t xml:space="preserve">Use </w:t>
        </w:r>
        <w:proofErr w:type="spellStart"/>
        <w:r w:rsidRPr="00725FEA">
          <w:t>Robotium</w:t>
        </w:r>
        <w:proofErr w:type="spellEnd"/>
        <w:r w:rsidRPr="00725FEA">
          <w:t xml:space="preserve"> to leverage test efforts. Although this tool has certain shortcomings as it cannot run test cases launching camera app or gallery app, it is still a very powerful tool that can save you a lot of time and effort</w:t>
        </w:r>
        <w:r>
          <w:t>.</w:t>
        </w:r>
      </w:ins>
    </w:p>
    <w:p w:rsidR="00725FEA" w:rsidRDefault="00725FEA" w:rsidP="00725FEA">
      <w:pPr>
        <w:pStyle w:val="text"/>
        <w:numPr>
          <w:ilvl w:val="0"/>
          <w:numId w:val="27"/>
        </w:numPr>
        <w:pPrChange w:id="839" w:author="Luong, Anh" w:date="2014-11-05T08:06:00Z">
          <w:pPr>
            <w:pStyle w:val="text"/>
          </w:pPr>
        </w:pPrChange>
      </w:pPr>
      <w:ins w:id="840" w:author="Luong, Anh" w:date="2014-11-05T08:05:00Z">
        <w:r w:rsidRPr="00725FEA">
          <w:t xml:space="preserve">Put more effort into processing images taken from built-in camera or imported from a gallery. Taking pictures of clothes is not as easy as it may seem and it takes a lot of time even with a handy camera phone. A big </w:t>
        </w:r>
        <w:r w:rsidRPr="00725FEA">
          <w:lastRenderedPageBreak/>
          <w:t>challenge was to take appealing pictures of your clothes as displayed on branded clothing websites. Even taking brand new items with tags at home did not help as there was no good place to pose them, for example, hanging the clothes will make the sleeve look saggy because gravity pulls them down. We ended laying them on the floor and the couch to take picture, but then we need to be careful not to include the shadow in the picture. If we want to release this app, we must figure out a better way to tackle this issue</w:t>
        </w:r>
        <w:r>
          <w:t>.</w:t>
        </w:r>
      </w:ins>
    </w:p>
    <w:p w:rsidR="004D5E0B" w:rsidDel="00725FEA" w:rsidRDefault="00B82E7A" w:rsidP="004D5E0B">
      <w:pPr>
        <w:pStyle w:val="text"/>
        <w:rPr>
          <w:del w:id="841" w:author="Luong, Anh" w:date="2014-11-05T08:04:00Z"/>
        </w:rPr>
      </w:pPr>
      <w:del w:id="842" w:author="Luong, Anh" w:date="2014-11-05T08:04:00Z">
        <w:r w:rsidRPr="00AB5892" w:rsidDel="00725FEA">
          <w:rPr>
            <w:b/>
          </w:rPr>
          <w:delText>Do</w:delText>
        </w:r>
        <w:r w:rsidDel="00725FEA">
          <w:delText>:</w:delText>
        </w:r>
      </w:del>
    </w:p>
    <w:p w:rsidR="00B82E7A" w:rsidDel="00725FEA" w:rsidRDefault="00B82E7A" w:rsidP="00725FEA">
      <w:pPr>
        <w:pStyle w:val="text"/>
        <w:numPr>
          <w:ilvl w:val="0"/>
          <w:numId w:val="11"/>
        </w:numPr>
        <w:ind w:left="720"/>
        <w:rPr>
          <w:del w:id="843" w:author="Luong, Anh" w:date="2014-11-05T08:03:00Z"/>
        </w:rPr>
      </w:pPr>
      <w:del w:id="844" w:author="Luong, Anh" w:date="2014-11-05T08:04:00Z">
        <w:r w:rsidDel="00725FEA">
          <w:delText>Design UI/UX carefully to avoid missing any features, especially missing features near the release. Hiring a professional designer to assist you is a great idea because there are many subtle front-end elements that back-end developers may consider trivial but could turn out to be quite significant to users.</w:delText>
        </w:r>
      </w:del>
    </w:p>
    <w:p w:rsidR="008B2D32" w:rsidDel="00725FEA" w:rsidRDefault="00B82E7A" w:rsidP="00725FEA">
      <w:pPr>
        <w:pStyle w:val="text"/>
        <w:ind w:left="720" w:firstLine="0"/>
        <w:rPr>
          <w:del w:id="845" w:author="Luong, Anh" w:date="2014-11-05T08:04:00Z"/>
        </w:rPr>
        <w:pPrChange w:id="846" w:author="Luong, Anh" w:date="2014-11-05T08:03:00Z">
          <w:pPr>
            <w:pStyle w:val="text"/>
            <w:numPr>
              <w:numId w:val="11"/>
            </w:numPr>
            <w:ind w:left="1440" w:hanging="360"/>
          </w:pPr>
        </w:pPrChange>
      </w:pPr>
      <w:del w:id="847" w:author="Luong, Anh" w:date="2014-11-05T08:04:00Z">
        <w:r w:rsidDel="00725FEA">
          <w:delText xml:space="preserve">Use Robotium to leverage test efforts. Although this tool has certain limitations, it is still a very powerful tool that can save you a lot of time and effort. </w:delText>
        </w:r>
      </w:del>
    </w:p>
    <w:p w:rsidR="005426CE" w:rsidDel="0092230A" w:rsidRDefault="00B82E7A" w:rsidP="004D5E0B">
      <w:pPr>
        <w:pStyle w:val="text"/>
        <w:numPr>
          <w:ilvl w:val="0"/>
          <w:numId w:val="11"/>
        </w:numPr>
        <w:rPr>
          <w:del w:id="848" w:author="Luong, Anh" w:date="2014-11-05T06:15:00Z"/>
        </w:rPr>
      </w:pPr>
      <w:del w:id="849" w:author="Luong, Anh" w:date="2014-11-05T08:04:00Z">
        <w:r w:rsidDel="00725FEA">
          <w:delText>Put more effort into processing images taken from built-in camera or imported from a gallery. Taking pictures of clothes is not as easy as it may seem and it takes a lot of time even with a handy camera phone. A big challenge was to take appealing pictures of your clothes as displayed on branded clothing websites. Even taking brand new items with tags at home did not help as there was no good place to pose them, for example, hanging the clothes will make the sleeve look saggy because gravity pulls them down. We ended laying them on the floor and the couch to take picture, but then we need to be careful not to include the shadow in the picture. If we want to release this app, we must figure out a better way to tackle this issue.</w:delText>
        </w:r>
      </w:del>
    </w:p>
    <w:p w:rsidR="00B82E7A" w:rsidDel="0092230A" w:rsidRDefault="00B82E7A" w:rsidP="00B82E7A">
      <w:pPr>
        <w:pStyle w:val="text"/>
        <w:ind w:left="1080" w:firstLine="0"/>
        <w:rPr>
          <w:del w:id="850" w:author="Luong, Anh" w:date="2014-11-05T06:15:00Z"/>
        </w:rPr>
      </w:pPr>
    </w:p>
    <w:p w:rsidR="00B82E7A" w:rsidRDefault="00B82E7A" w:rsidP="00B82E7A">
      <w:pPr>
        <w:pStyle w:val="text"/>
        <w:ind w:left="1080" w:firstLine="0"/>
      </w:pPr>
    </w:p>
    <w:p w:rsidR="004D5E0B" w:rsidDel="00725FEA" w:rsidRDefault="00B82E7A" w:rsidP="004D5E0B">
      <w:pPr>
        <w:pStyle w:val="text"/>
        <w:ind w:left="720" w:firstLine="0"/>
        <w:rPr>
          <w:del w:id="851" w:author="Luong, Anh" w:date="2014-11-05T07:57:00Z"/>
        </w:rPr>
        <w:pPrChange w:id="852" w:author="Luong, Anh" w:date="2014-11-05T08:00:00Z">
          <w:pPr>
            <w:pStyle w:val="text"/>
            <w:numPr>
              <w:numId w:val="11"/>
            </w:numPr>
            <w:ind w:left="1440" w:hanging="360"/>
          </w:pPr>
        </w:pPrChange>
      </w:pPr>
      <w:r w:rsidRPr="00AB5892">
        <w:rPr>
          <w:b/>
        </w:rPr>
        <w:t>Don’t</w:t>
      </w:r>
      <w:ins w:id="853" w:author="Luong, Anh" w:date="2014-11-03T15:22:00Z">
        <w:r w:rsidR="008A2173">
          <w:rPr>
            <w:b/>
          </w:rPr>
          <w:t>s</w:t>
        </w:r>
      </w:ins>
      <w:r>
        <w:t>:</w:t>
      </w:r>
    </w:p>
    <w:p w:rsidR="00725FEA" w:rsidRDefault="00725FEA" w:rsidP="004D5E0B">
      <w:pPr>
        <w:pStyle w:val="text"/>
        <w:ind w:left="720" w:firstLine="0"/>
        <w:rPr>
          <w:ins w:id="854" w:author="Luong, Anh" w:date="2014-11-05T08:06:00Z"/>
        </w:rPr>
      </w:pPr>
    </w:p>
    <w:p w:rsidR="00725FEA" w:rsidRDefault="00725FEA" w:rsidP="00725FEA">
      <w:pPr>
        <w:pStyle w:val="text"/>
        <w:numPr>
          <w:ilvl w:val="0"/>
          <w:numId w:val="28"/>
        </w:numPr>
        <w:rPr>
          <w:ins w:id="855" w:author="Luong, Anh" w:date="2014-11-05T08:06:00Z"/>
        </w:rPr>
        <w:pPrChange w:id="856" w:author="Luong, Anh" w:date="2014-11-05T08:06:00Z">
          <w:pPr>
            <w:pStyle w:val="text"/>
            <w:ind w:firstLine="0"/>
          </w:pPr>
        </w:pPrChange>
      </w:pPr>
      <w:ins w:id="857" w:author="Luong, Anh" w:date="2014-11-05T08:06:00Z">
        <w:r w:rsidRPr="00725FEA">
          <w:t>Couple UI with the backend code. To some degree, Android architecture has provided a tight couple between UI and core. Attention needs to be paid to avoid this coupling as it will be catastrophic if any change in UI (which happens quite often) requires a change in backend code or vice versa</w:t>
        </w:r>
        <w:r>
          <w:t>.</w:t>
        </w:r>
      </w:ins>
    </w:p>
    <w:p w:rsidR="00725FEA" w:rsidRDefault="00725FEA" w:rsidP="00725FEA">
      <w:pPr>
        <w:pStyle w:val="text"/>
        <w:numPr>
          <w:ilvl w:val="0"/>
          <w:numId w:val="28"/>
        </w:numPr>
        <w:rPr>
          <w:ins w:id="858" w:author="Luong, Anh" w:date="2014-11-05T08:07:00Z"/>
        </w:rPr>
        <w:pPrChange w:id="859" w:author="Luong, Anh" w:date="2014-11-05T08:06:00Z">
          <w:pPr>
            <w:pStyle w:val="text"/>
            <w:ind w:firstLine="0"/>
          </w:pPr>
        </w:pPrChange>
      </w:pPr>
      <w:ins w:id="860" w:author="Luong, Anh" w:date="2014-11-05T08:07:00Z">
        <w:r w:rsidRPr="00725FEA">
          <w:t>Wait until the last minute to integrate social media, especially Facebook. For a simple post, it is straightforward with the provided sample code. For customized post including pictures, mastermind the sample code and the APIs is essential. Another problem is their APIs change more often than their guidance and many samples are obsolete due to deprecated APIs. Also, beware that their APIs may not be compatible with the latest development Android version</w:t>
        </w:r>
        <w:r>
          <w:t>.</w:t>
        </w:r>
      </w:ins>
    </w:p>
    <w:p w:rsidR="00B82E7A" w:rsidDel="00725FEA" w:rsidRDefault="00725FEA" w:rsidP="004631D6">
      <w:pPr>
        <w:pStyle w:val="text"/>
        <w:numPr>
          <w:ilvl w:val="0"/>
          <w:numId w:val="11"/>
        </w:numPr>
        <w:rPr>
          <w:del w:id="861" w:author="Luong, Anh" w:date="2014-11-05T08:07:00Z"/>
        </w:rPr>
      </w:pPr>
      <w:ins w:id="862" w:author="Luong, Anh" w:date="2014-11-05T08:07:00Z">
        <w:r w:rsidRPr="00725FEA">
          <w:t xml:space="preserve">Connect Samsung Galaxy S3 phone to Windows system to run Android app. While it was easy to find the driver and configure the phone to work on my Ubuntu systems, it was difficult to do the same thing on my </w:t>
        </w:r>
        <w:r w:rsidRPr="00725FEA">
          <w:lastRenderedPageBreak/>
          <w:t xml:space="preserve">Windows system. I tried different software ranging from the official </w:t>
        </w:r>
        <w:proofErr w:type="spellStart"/>
        <w:r w:rsidRPr="00725FEA">
          <w:t>Kies</w:t>
        </w:r>
        <w:proofErr w:type="spellEnd"/>
        <w:r w:rsidRPr="00725FEA">
          <w:t xml:space="preserve"> program from Samsung to some unofficial software found on Internet but to no avail. It caused inexplicable errors when I ran the Microsoft C compiler, which is the build tool I used at work, and I had to re-install Windows</w:t>
        </w:r>
        <w:r>
          <w:t>.</w:t>
        </w:r>
      </w:ins>
      <w:del w:id="863" w:author="Luong, Anh" w:date="2014-11-05T08:07:00Z">
        <w:r w:rsidR="00B82E7A" w:rsidDel="00725FEA">
          <w:delText xml:space="preserve">Couple UI with the </w:delText>
        </w:r>
      </w:del>
      <w:del w:id="864" w:author="Luong, Anh" w:date="2014-11-03T15:21:00Z">
        <w:r w:rsidR="00B82E7A" w:rsidDel="008A2173">
          <w:delText>core</w:delText>
        </w:r>
      </w:del>
      <w:del w:id="865" w:author="Luong, Anh" w:date="2014-11-05T08:07:00Z">
        <w:r w:rsidR="00B82E7A" w:rsidDel="00725FEA">
          <w:delText xml:space="preserve">. To some degree, Android architecture has provided a tight couple between UI and core. Attention needs to be paid to avoid this coupling as it will be catastrophic if any change in UI (which happens quite often) requires a change in backend code or vice versa. </w:delText>
        </w:r>
      </w:del>
    </w:p>
    <w:p w:rsidR="005726D4" w:rsidRDefault="00B82E7A" w:rsidP="00B82E7A">
      <w:pPr>
        <w:pStyle w:val="text"/>
        <w:numPr>
          <w:ilvl w:val="0"/>
          <w:numId w:val="11"/>
        </w:numPr>
      </w:pPr>
      <w:del w:id="866" w:author="Luong, Anh" w:date="2014-11-05T08:07:00Z">
        <w:r w:rsidDel="00725FEA">
          <w:delText>Wait until the last minute to integrate social media, especially Facebook. For a simple post, it is straightforward with the provided sample code. For customized post including pictures, mastermind the sample code and the APIs is essential. Another problem is their APIs change more often than their guidance and many samples are obsolete due to deprecated APIs. Also, beware that their APIs may not be compatible with the latest development Android version.</w:delText>
        </w:r>
      </w:del>
    </w:p>
    <w:p w:rsidR="00B82E7A" w:rsidRDefault="00B82E7A" w:rsidP="00B82E7A">
      <w:pPr>
        <w:pStyle w:val="text"/>
      </w:pPr>
    </w:p>
    <w:p w:rsidR="00B82E7A" w:rsidRDefault="00B82E7A" w:rsidP="00B82E7A">
      <w:pPr>
        <w:pStyle w:val="text"/>
      </w:pPr>
    </w:p>
    <w:p w:rsidR="00B82E7A" w:rsidRDefault="00B82E7A" w:rsidP="00B82E7A">
      <w:pPr>
        <w:pStyle w:val="text"/>
      </w:pPr>
    </w:p>
    <w:p w:rsidR="00B82E7A" w:rsidRDefault="00B82E7A" w:rsidP="00B82E7A">
      <w:pPr>
        <w:pStyle w:val="text"/>
      </w:pPr>
    </w:p>
    <w:p w:rsidR="00B82E7A" w:rsidRDefault="00B82E7A" w:rsidP="00B82E7A">
      <w:pPr>
        <w:pStyle w:val="text"/>
      </w:pPr>
    </w:p>
    <w:p w:rsidR="00B82E7A" w:rsidRDefault="00B82E7A" w:rsidP="00B82E7A">
      <w:pPr>
        <w:pStyle w:val="text"/>
      </w:pPr>
    </w:p>
    <w:p w:rsidR="00B82E7A" w:rsidRDefault="00B82E7A" w:rsidP="00B82E7A">
      <w:pPr>
        <w:pStyle w:val="text"/>
      </w:pPr>
    </w:p>
    <w:p w:rsidR="00B82E7A" w:rsidRDefault="00B82E7A" w:rsidP="00B82E7A">
      <w:pPr>
        <w:pStyle w:val="text"/>
      </w:pPr>
    </w:p>
    <w:p w:rsidR="00B82E7A" w:rsidRDefault="00B82E7A" w:rsidP="00B82E7A">
      <w:pPr>
        <w:pStyle w:val="text"/>
      </w:pPr>
    </w:p>
    <w:p w:rsidR="00B82E7A" w:rsidRDefault="00B82E7A" w:rsidP="00B82E7A">
      <w:pPr>
        <w:pStyle w:val="text"/>
      </w:pPr>
    </w:p>
    <w:p w:rsidR="00B82E7A" w:rsidRDefault="00B82E7A" w:rsidP="00B82E7A">
      <w:pPr>
        <w:pStyle w:val="text"/>
      </w:pPr>
    </w:p>
    <w:p w:rsidR="00B82E7A" w:rsidRDefault="00B82E7A" w:rsidP="00B82E7A">
      <w:pPr>
        <w:pStyle w:val="text"/>
      </w:pPr>
    </w:p>
    <w:p w:rsidR="00B82E7A" w:rsidRDefault="00B82E7A" w:rsidP="00B82E7A">
      <w:pPr>
        <w:pStyle w:val="text"/>
      </w:pPr>
    </w:p>
    <w:p w:rsidR="00B82E7A" w:rsidRDefault="00B82E7A" w:rsidP="00B82E7A">
      <w:pPr>
        <w:pStyle w:val="text"/>
      </w:pPr>
    </w:p>
    <w:p w:rsidR="00B82E7A" w:rsidRDefault="00B82E7A" w:rsidP="00B82E7A">
      <w:pPr>
        <w:pStyle w:val="text"/>
      </w:pPr>
    </w:p>
    <w:p w:rsidR="00B82E7A" w:rsidRDefault="00B82E7A" w:rsidP="00B82E7A">
      <w:pPr>
        <w:pStyle w:val="text"/>
      </w:pPr>
    </w:p>
    <w:p w:rsidR="00B82E7A" w:rsidRDefault="00B82E7A" w:rsidP="00B82E7A">
      <w:pPr>
        <w:pStyle w:val="text"/>
      </w:pPr>
    </w:p>
    <w:p w:rsidR="00B82E7A" w:rsidRDefault="00B82E7A" w:rsidP="00B82E7A">
      <w:pPr>
        <w:pStyle w:val="Heading2"/>
      </w:pPr>
      <w:bookmarkStart w:id="867" w:name="_Toc354617450"/>
      <w:r>
        <w:lastRenderedPageBreak/>
        <w:t xml:space="preserve">Chapter </w:t>
      </w:r>
      <w:proofErr w:type="gramStart"/>
      <w:r>
        <w:t>5  Conclusion</w:t>
      </w:r>
      <w:bookmarkEnd w:id="867"/>
      <w:proofErr w:type="gramEnd"/>
    </w:p>
    <w:p w:rsidR="00B82E7A" w:rsidRDefault="00B82E7A" w:rsidP="00B82E7A">
      <w:pPr>
        <w:pStyle w:val="Heading3"/>
      </w:pPr>
      <w:bookmarkStart w:id="868" w:name="_Toc354617451"/>
      <w:r>
        <w:t>5.1</w:t>
      </w:r>
      <w:r>
        <w:tab/>
        <w:t>Summary</w:t>
      </w:r>
      <w:bookmarkEnd w:id="868"/>
    </w:p>
    <w:p w:rsidR="00B82E7A" w:rsidRDefault="00B82E7A" w:rsidP="00B82E7A">
      <w:pPr>
        <w:pStyle w:val="text"/>
      </w:pPr>
      <w:r>
        <w:t xml:space="preserve">After six months of development, the first prototype of </w:t>
      </w:r>
      <w:proofErr w:type="spellStart"/>
      <w:r>
        <w:t>ClosetStylist</w:t>
      </w:r>
      <w:proofErr w:type="spellEnd"/>
      <w:r>
        <w:t xml:space="preserve"> app was completed and met all of the original goals. The architecture was designed with certain flexibility and extensibility for future work. Some off-the-shell technologies such as location service and weather service were integrated to work coherently with </w:t>
      </w:r>
      <w:del w:id="869" w:author="Luong, Anh" w:date="2014-11-05T09:15:00Z">
        <w:r w:rsidDel="00A31251">
          <w:delText xml:space="preserve">proprietary </w:delText>
        </w:r>
      </w:del>
      <w:ins w:id="870" w:author="Luong, Anh" w:date="2014-11-05T09:15:00Z">
        <w:r w:rsidR="00A31251">
          <w:t xml:space="preserve">our </w:t>
        </w:r>
      </w:ins>
      <w:r>
        <w:t>clothes matching service to deliver the following key features of the app: picking outfit programmatically based on weather and occasion options, viewing outfit history, organizing closet, and managing laundry.</w:t>
      </w:r>
      <w:ins w:id="871" w:author="Luong, Anh" w:date="2014-11-05T09:14:00Z">
        <w:r w:rsidR="00A31251">
          <w:t xml:space="preserve"> The clothe</w:t>
        </w:r>
      </w:ins>
      <w:ins w:id="872" w:author="Luong, Anh" w:date="2014-11-05T09:15:00Z">
        <w:r w:rsidR="00A31251">
          <w:t xml:space="preserve">s matching algorithm provided </w:t>
        </w:r>
      </w:ins>
      <w:ins w:id="873" w:author="Luong, Anh" w:date="2014-11-05T09:17:00Z">
        <w:r w:rsidR="00A31251">
          <w:t>good suggestion resulted in nice outfits.</w:t>
        </w:r>
      </w:ins>
    </w:p>
    <w:p w:rsidR="00DB6F80" w:rsidRDefault="00B82E7A" w:rsidP="00B82E7A">
      <w:pPr>
        <w:pStyle w:val="text"/>
        <w:rPr>
          <w:ins w:id="874" w:author="Luong, Anh" w:date="2014-11-04T17:25:00Z"/>
        </w:rPr>
      </w:pPr>
      <w:r>
        <w:t xml:space="preserve">With all that said, the app still leaves a lot to be desired. </w:t>
      </w:r>
    </w:p>
    <w:p w:rsidR="00DB6F80" w:rsidRDefault="00B82E7A" w:rsidP="00DB6F80">
      <w:pPr>
        <w:pStyle w:val="text"/>
        <w:numPr>
          <w:ilvl w:val="0"/>
          <w:numId w:val="20"/>
        </w:numPr>
        <w:rPr>
          <w:ins w:id="875" w:author="Luong, Anh" w:date="2014-11-04T17:25:00Z"/>
        </w:rPr>
        <w:pPrChange w:id="876" w:author="Luong, Anh" w:date="2014-11-04T17:25:00Z">
          <w:pPr>
            <w:pStyle w:val="text"/>
          </w:pPr>
        </w:pPrChange>
      </w:pPr>
      <w:r>
        <w:t xml:space="preserve">The image processing method needs to be enhanced to provide user with more edit capability than just cropping. </w:t>
      </w:r>
    </w:p>
    <w:p w:rsidR="00DB6F80" w:rsidRDefault="00B82E7A" w:rsidP="00DB6F80">
      <w:pPr>
        <w:pStyle w:val="text"/>
        <w:numPr>
          <w:ilvl w:val="0"/>
          <w:numId w:val="20"/>
        </w:numPr>
        <w:rPr>
          <w:ins w:id="877" w:author="Luong, Anh" w:date="2014-11-04T17:25:00Z"/>
        </w:rPr>
        <w:pPrChange w:id="878" w:author="Luong, Anh" w:date="2014-11-04T17:25:00Z">
          <w:pPr>
            <w:pStyle w:val="text"/>
          </w:pPr>
        </w:pPrChange>
      </w:pPr>
      <w:r>
        <w:t xml:space="preserve">Social media needs to be integrated more aggressively than just simply a login to Facebook such as letting friends vote on the outfits and sharing them. </w:t>
      </w:r>
    </w:p>
    <w:p w:rsidR="00B82E7A" w:rsidRDefault="00B82E7A" w:rsidP="00DB6F80">
      <w:pPr>
        <w:pStyle w:val="text"/>
        <w:numPr>
          <w:ilvl w:val="0"/>
          <w:numId w:val="20"/>
        </w:numPr>
        <w:pPrChange w:id="879" w:author="Luong, Anh" w:date="2014-11-04T17:25:00Z">
          <w:pPr>
            <w:pStyle w:val="text"/>
          </w:pPr>
        </w:pPrChange>
      </w:pPr>
      <w:r>
        <w:t xml:space="preserve">Items such as hat, bags, and shoes are part of a complete outfit and should be part of the recommendation. </w:t>
      </w:r>
    </w:p>
    <w:p w:rsidR="00B82E7A" w:rsidRDefault="00B82E7A" w:rsidP="00B82E7A">
      <w:pPr>
        <w:pStyle w:val="text"/>
      </w:pPr>
      <w:r>
        <w:t xml:space="preserve">In conclusion, the prototype of </w:t>
      </w:r>
      <w:proofErr w:type="spellStart"/>
      <w:r>
        <w:t>ClosetStylitst</w:t>
      </w:r>
      <w:proofErr w:type="spellEnd"/>
      <w:r>
        <w:t xml:space="preserve"> app has integrated well with multiple technologies to implement features that can help people get the most out of what they already had in their closets. It has laid out a good foundation for future work towards releasing an official Android app. </w:t>
      </w:r>
    </w:p>
    <w:p w:rsidR="00B82E7A" w:rsidRDefault="00B82E7A" w:rsidP="00B82E7A">
      <w:pPr>
        <w:pStyle w:val="text"/>
      </w:pPr>
    </w:p>
    <w:p w:rsidR="00B82E7A" w:rsidRDefault="00B82E7A" w:rsidP="00B82E7A">
      <w:pPr>
        <w:pStyle w:val="Heading3"/>
      </w:pPr>
      <w:bookmarkStart w:id="880" w:name="_Toc354617452"/>
      <w:r>
        <w:lastRenderedPageBreak/>
        <w:t>5.2</w:t>
      </w:r>
      <w:r>
        <w:tab/>
        <w:t>Related work</w:t>
      </w:r>
      <w:bookmarkEnd w:id="880"/>
    </w:p>
    <w:p w:rsidR="00B82E7A" w:rsidRDefault="00B82E7A" w:rsidP="00B82E7A">
      <w:pPr>
        <w:pStyle w:val="text"/>
      </w:pPr>
      <w:r>
        <w:t xml:space="preserve">There are many fashion apps available but not many of them offer all of the features of </w:t>
      </w:r>
      <w:proofErr w:type="spellStart"/>
      <w:r>
        <w:t>ClosetStylist</w:t>
      </w:r>
      <w:proofErr w:type="spellEnd"/>
      <w:r>
        <w:t xml:space="preserve">. [5FADYC] lists </w:t>
      </w:r>
      <w:del w:id="881" w:author="Luong, Anh" w:date="2014-11-05T09:19:00Z">
        <w:r w:rsidDel="002058C8">
          <w:delText xml:space="preserve">five </w:delText>
        </w:r>
      </w:del>
      <w:ins w:id="882" w:author="Luong, Anh" w:date="2014-11-05T09:19:00Z">
        <w:r w:rsidR="002058C8">
          <w:t>some</w:t>
        </w:r>
        <w:r w:rsidR="002058C8">
          <w:t xml:space="preserve"> </w:t>
        </w:r>
      </w:ins>
      <w:r>
        <w:t xml:space="preserve">apps that can help to digitize our closets, and while all of them support iOS, only two of them support Android. The following section will review the most interesting ones of them and compare with </w:t>
      </w:r>
      <w:ins w:id="883" w:author="Luong, Anh" w:date="2014-11-05T09:19:00Z">
        <w:r w:rsidR="002058C8">
          <w:t xml:space="preserve">the </w:t>
        </w:r>
      </w:ins>
      <w:r>
        <w:t xml:space="preserve">supported features in </w:t>
      </w:r>
      <w:proofErr w:type="spellStart"/>
      <w:r>
        <w:t>ClosetStylist</w:t>
      </w:r>
      <w:proofErr w:type="spellEnd"/>
      <w:r>
        <w:t>.</w:t>
      </w:r>
    </w:p>
    <w:p w:rsidR="00B82E7A" w:rsidRDefault="00B82E7A" w:rsidP="00B82E7A">
      <w:pPr>
        <w:pStyle w:val="Heading4"/>
      </w:pPr>
      <w:bookmarkStart w:id="884" w:name="_Toc354617453"/>
      <w:r>
        <w:t>5.2.1</w:t>
      </w:r>
      <w:r>
        <w:tab/>
      </w:r>
      <w:bookmarkEnd w:id="884"/>
      <w:r>
        <w:t>Stylebook</w:t>
      </w:r>
      <w:del w:id="885" w:author="Luong, Anh" w:date="2014-11-05T09:18:00Z">
        <w:r w:rsidDel="004438CF">
          <w:delText xml:space="preserve"> and Stylebook Men</w:delText>
        </w:r>
      </w:del>
    </w:p>
    <w:p w:rsidR="00B82E7A" w:rsidRDefault="00B82E7A" w:rsidP="00B82E7A">
      <w:pPr>
        <w:pStyle w:val="text"/>
      </w:pPr>
      <w:r>
        <w:t xml:space="preserve">This is an iOS app and it has </w:t>
      </w:r>
      <w:del w:id="886" w:author="Luong, Anh" w:date="2014-11-05T09:18:00Z">
        <w:r w:rsidDel="00731A3E">
          <w:delText xml:space="preserve">has </w:delText>
        </w:r>
      </w:del>
      <w:r>
        <w:t xml:space="preserve">the most similar functionalities with our </w:t>
      </w:r>
      <w:proofErr w:type="spellStart"/>
      <w:r>
        <w:t>ClosetStylist</w:t>
      </w:r>
      <w:proofErr w:type="spellEnd"/>
      <w:r>
        <w:t xml:space="preserve"> app. Their goal is to curate customers wardrobe’s and choose new pieces that fit into their current closet.</w:t>
      </w:r>
    </w:p>
    <w:p w:rsidR="00B82E7A" w:rsidRDefault="00B82E7A" w:rsidP="00B82E7A">
      <w:pPr>
        <w:pStyle w:val="text"/>
      </w:pPr>
      <w:r>
        <w:t>The app provides many neat functionalities: match other pieces in the closet with a specific top, make quick outfit collage, search for the right items to buy by using shopping features, mix match different pieces in the outfit editor, suggest which items in closet should be replaced.</w:t>
      </w:r>
    </w:p>
    <w:p w:rsidR="00B82E7A" w:rsidRPr="00AE6D25" w:rsidRDefault="00B82E7A" w:rsidP="00B82E7A">
      <w:pPr>
        <w:pStyle w:val="text"/>
      </w:pPr>
      <w:r>
        <w:t xml:space="preserve">Although our </w:t>
      </w:r>
      <w:proofErr w:type="spellStart"/>
      <w:r>
        <w:t>ClosetStylist</w:t>
      </w:r>
      <w:proofErr w:type="spellEnd"/>
      <w:r>
        <w:t xml:space="preserve"> app offers some similar features, we differentiate from this app by programmatically suggesting outfits based on the current weather.</w:t>
      </w:r>
    </w:p>
    <w:p w:rsidR="00B82E7A" w:rsidRDefault="00B82E7A" w:rsidP="00B82E7A">
      <w:pPr>
        <w:pStyle w:val="Heading4"/>
      </w:pPr>
      <w:bookmarkStart w:id="887" w:name="_Toc354617454"/>
      <w:r>
        <w:t>5.2.2</w:t>
      </w:r>
      <w:r>
        <w:tab/>
      </w:r>
      <w:bookmarkEnd w:id="887"/>
      <w:r>
        <w:t>Pose</w:t>
      </w:r>
    </w:p>
    <w:p w:rsidR="00B82E7A" w:rsidRDefault="00B82E7A" w:rsidP="00B82E7A">
      <w:pPr>
        <w:pStyle w:val="text"/>
      </w:pPr>
      <w:r>
        <w:t>Pose a tool to keep track of daily outfits and it is available in both iOS and Android. It is deeply integrated into social networks and resembles Instagram in many ways, for example, it let users share and discover inspiring looks from other users as well as your own garments’ pictures.</w:t>
      </w:r>
    </w:p>
    <w:p w:rsidR="00B82E7A" w:rsidRPr="008C6EDD" w:rsidRDefault="00B82E7A" w:rsidP="00B82E7A">
      <w:pPr>
        <w:pStyle w:val="text"/>
      </w:pPr>
      <w:r>
        <w:t xml:space="preserve">Although this offers great experience in social network, it does not provide some fundamental features of </w:t>
      </w:r>
      <w:proofErr w:type="spellStart"/>
      <w:r>
        <w:t>ClosetStylist</w:t>
      </w:r>
      <w:proofErr w:type="spellEnd"/>
      <w:r>
        <w:t xml:space="preserve"> such as managing laundry bag or suggesting outfit to wear.</w:t>
      </w:r>
    </w:p>
    <w:p w:rsidR="00B82E7A" w:rsidRDefault="00B82E7A" w:rsidP="00B82E7A">
      <w:pPr>
        <w:pStyle w:val="Heading4"/>
      </w:pPr>
      <w:bookmarkStart w:id="888" w:name="_Toc354617455"/>
      <w:r>
        <w:lastRenderedPageBreak/>
        <w:t>5.2.3</w:t>
      </w:r>
      <w:r>
        <w:tab/>
      </w:r>
      <w:bookmarkEnd w:id="888"/>
      <w:proofErr w:type="spellStart"/>
      <w:r>
        <w:t>Netrobe</w:t>
      </w:r>
      <w:proofErr w:type="spellEnd"/>
    </w:p>
    <w:p w:rsidR="00B82E7A" w:rsidRDefault="00B82E7A" w:rsidP="00B82E7A">
      <w:pPr>
        <w:pStyle w:val="text"/>
      </w:pPr>
      <w:r>
        <w:t xml:space="preserve">This app is only available in iOS. It offers quite appealing features includes managing clothes, and </w:t>
      </w:r>
      <w:proofErr w:type="spellStart"/>
      <w:r>
        <w:t>mixmatching</w:t>
      </w:r>
      <w:proofErr w:type="spellEnd"/>
      <w:r>
        <w:t xml:space="preserve"> outfits from the garments populated. The </w:t>
      </w:r>
      <w:proofErr w:type="spellStart"/>
      <w:r>
        <w:t>ClosetStylist</w:t>
      </w:r>
      <w:proofErr w:type="spellEnd"/>
      <w:r>
        <w:t xml:space="preserve"> features lacked in this app are laundry bag maintenance and outfit suggestion.</w:t>
      </w:r>
    </w:p>
    <w:p w:rsidR="00B82E7A" w:rsidRDefault="00B82E7A" w:rsidP="00B82E7A">
      <w:pPr>
        <w:pStyle w:val="Heading3"/>
      </w:pPr>
      <w:bookmarkStart w:id="889" w:name="_Toc354617456"/>
      <w:r>
        <w:t>5.3</w:t>
      </w:r>
      <w:r>
        <w:tab/>
        <w:t>Future work</w:t>
      </w:r>
      <w:bookmarkEnd w:id="889"/>
    </w:p>
    <w:p w:rsidR="00B82E7A" w:rsidRDefault="00B82E7A" w:rsidP="00B82E7A">
      <w:pPr>
        <w:pStyle w:val="text"/>
      </w:pPr>
      <w:r>
        <w:t xml:space="preserve">This </w:t>
      </w:r>
      <w:proofErr w:type="spellStart"/>
      <w:r>
        <w:t>ClosetStylist</w:t>
      </w:r>
      <w:proofErr w:type="spellEnd"/>
      <w:r>
        <w:t xml:space="preserve"> prototype serves multiple purposes: prove a concept, learn how to program Android, learn how to manage a smart phone app development with a professional UI/UX designer and a UI developer. Although we were successfully developed a prototype, the features offered at the moment is still a very small subset of the full feature set that could attract high adoption. Some of them are discussed in the following sections. </w:t>
      </w:r>
    </w:p>
    <w:p w:rsidR="00B82E7A" w:rsidRDefault="00B82E7A" w:rsidP="00B82E7A">
      <w:pPr>
        <w:pStyle w:val="Heading4"/>
      </w:pPr>
      <w:bookmarkStart w:id="890" w:name="_Toc354617458"/>
      <w:r>
        <w:t>5.3.1</w:t>
      </w:r>
      <w:r>
        <w:tab/>
        <w:t>Integration with social network</w:t>
      </w:r>
      <w:bookmarkEnd w:id="890"/>
      <w:r>
        <w:t>s such as Facebook</w:t>
      </w:r>
    </w:p>
    <w:p w:rsidR="00B82E7A" w:rsidRPr="0020440C" w:rsidRDefault="00B82E7A" w:rsidP="00B82E7A">
      <w:pPr>
        <w:pStyle w:val="text"/>
      </w:pPr>
      <w:r>
        <w:t xml:space="preserve">We were able to login to Facebook, </w:t>
      </w:r>
      <w:ins w:id="891" w:author="Luong, Anh" w:date="2014-11-04T17:27:00Z">
        <w:r w:rsidR="00DB6F80">
          <w:t xml:space="preserve">but we </w:t>
        </w:r>
      </w:ins>
      <w:r>
        <w:t xml:space="preserve">did not have enough </w:t>
      </w:r>
      <w:del w:id="892" w:author="Luong, Anh" w:date="2014-11-04T17:27:00Z">
        <w:r w:rsidDel="00DB6F80">
          <w:delText xml:space="preserve">bandwidth </w:delText>
        </w:r>
      </w:del>
      <w:ins w:id="893" w:author="Luong, Anh" w:date="2014-11-04T17:27:00Z">
        <w:r w:rsidR="00DB6F80">
          <w:t xml:space="preserve">time </w:t>
        </w:r>
      </w:ins>
      <w:r>
        <w:t xml:space="preserve">to implement sharing the outfit on Facebook because sharing images of the outfit is a complicated process. Given that this app requires displaying </w:t>
      </w:r>
      <w:proofErr w:type="gramStart"/>
      <w:r>
        <w:t>pictures,</w:t>
      </w:r>
      <w:proofErr w:type="gramEnd"/>
      <w:r>
        <w:t xml:space="preserve"> Twitter may not be a good social network to share. Instagram may be a better choice.</w:t>
      </w:r>
    </w:p>
    <w:p w:rsidR="00B82E7A" w:rsidRDefault="00B82E7A" w:rsidP="00B82E7A">
      <w:pPr>
        <w:pStyle w:val="text"/>
      </w:pPr>
      <w:r>
        <w:t>Without social media, it is very difficult to promote the app, and that is why this is the highest priority in our to-do list.</w:t>
      </w:r>
    </w:p>
    <w:p w:rsidR="00B82E7A" w:rsidRDefault="00B82E7A" w:rsidP="00B82E7A">
      <w:pPr>
        <w:pStyle w:val="Heading4"/>
      </w:pPr>
      <w:bookmarkStart w:id="894" w:name="_Toc354617457"/>
      <w:bookmarkStart w:id="895" w:name="_Toc354617459"/>
      <w:r>
        <w:t>5.3.2</w:t>
      </w:r>
      <w:r>
        <w:tab/>
      </w:r>
      <w:bookmarkEnd w:id="894"/>
      <w:r>
        <w:t>Detect the item’s color automatically</w:t>
      </w:r>
    </w:p>
    <w:p w:rsidR="00B82E7A" w:rsidRDefault="00B82E7A" w:rsidP="00B82E7A">
      <w:pPr>
        <w:pStyle w:val="text"/>
      </w:pPr>
      <w:r>
        <w:t xml:space="preserve">Manually entering color is not too much work, but it would be nice if we can detect the color of the item and fulfill it automatically. The challenge is with multi-color items. Another obstacle is how to distinguish between the item and the background. </w:t>
      </w:r>
      <w:r>
        <w:lastRenderedPageBreak/>
        <w:t>Although this is a nice feature to have, the effort would be massive unless we can find a library or tools out there that already support this.</w:t>
      </w:r>
    </w:p>
    <w:p w:rsidR="00B82E7A" w:rsidRDefault="00B82E7A" w:rsidP="00B82E7A">
      <w:pPr>
        <w:pStyle w:val="Heading4"/>
      </w:pPr>
      <w:r>
        <w:t>5.3.3</w:t>
      </w:r>
      <w:r>
        <w:tab/>
        <w:t>Support more items</w:t>
      </w:r>
    </w:p>
    <w:p w:rsidR="00B82E7A" w:rsidRPr="00BE547C" w:rsidRDefault="00B82E7A" w:rsidP="00B82E7A">
      <w:pPr>
        <w:pStyle w:val="text"/>
      </w:pPr>
      <w:r>
        <w:t xml:space="preserve">Currently, the app can handle regular “Tops” items, such as blouse, shirt, t-shirt, etc. but not dress. Other things users would like to put together when going out including hats, shoes, bags, belts are not supported. These bears a lot of work because not only displaying them will make the phone screen too crowded but also the algorithm to choose pick an outfit will be much more complex. Nevertheless, these are essential to make a fully functional app. </w:t>
      </w:r>
    </w:p>
    <w:bookmarkEnd w:id="895"/>
    <w:p w:rsidR="00B82E7A" w:rsidRDefault="00B82E7A" w:rsidP="00B82E7A">
      <w:pPr>
        <w:pStyle w:val="Heading4"/>
      </w:pPr>
      <w:r>
        <w:t>5.3.4</w:t>
      </w:r>
      <w:r>
        <w:tab/>
        <w:t>Add support for travelling</w:t>
      </w:r>
    </w:p>
    <w:p w:rsidR="00B82E7A" w:rsidRDefault="00B82E7A" w:rsidP="00B82E7A">
      <w:pPr>
        <w:pStyle w:val="text"/>
      </w:pPr>
      <w:r>
        <w:t xml:space="preserve">Adding support for travelers to pick the items for their trip is another functionality that we would like to add in the future. User will enter their destination or a list of destinations together with the begin and end date, the app will programmatically suggest the outfits they should pack to be most efficient for their trip based on the weather forecast at the destinations. </w:t>
      </w:r>
    </w:p>
    <w:p w:rsidR="00B82E7A" w:rsidRDefault="00B82E7A" w:rsidP="00B82E7A">
      <w:pPr>
        <w:pStyle w:val="Heading4"/>
      </w:pPr>
      <w:bookmarkStart w:id="896" w:name="_Toc354617460"/>
      <w:r>
        <w:t>5.3.5</w:t>
      </w:r>
      <w:r>
        <w:tab/>
      </w:r>
      <w:bookmarkEnd w:id="896"/>
      <w:r>
        <w:t xml:space="preserve">Create app for iOS </w:t>
      </w:r>
    </w:p>
    <w:p w:rsidR="00B82E7A" w:rsidRPr="00B5237F" w:rsidRDefault="00B82E7A" w:rsidP="00B82E7A">
      <w:pPr>
        <w:pStyle w:val="text"/>
      </w:pPr>
      <w:r>
        <w:t xml:space="preserve">Although Android powers </w:t>
      </w:r>
      <w:ins w:id="897" w:author="Luong, Anh" w:date="2014-11-04T17:28:00Z">
        <w:r w:rsidR="00DB6F80">
          <w:t xml:space="preserve">about </w:t>
        </w:r>
      </w:ins>
      <w:r>
        <w:t xml:space="preserve">70 percent of the mobile device, iOS is still a very big player in this area, especially in terms of money.  </w:t>
      </w:r>
      <w:ins w:id="898" w:author="Luong, Anh" w:date="2014-11-04T17:28:00Z">
        <w:r w:rsidR="00DB6F80">
          <w:t xml:space="preserve">If we want to make a popular app, iOS must be supported to bring in customers </w:t>
        </w:r>
      </w:ins>
      <w:ins w:id="899" w:author="Luong, Anh" w:date="2014-11-04T17:29:00Z">
        <w:r w:rsidR="00DB6F80">
          <w:t>and generate revenue.</w:t>
        </w:r>
      </w:ins>
      <w:del w:id="900" w:author="Luong, Anh" w:date="2014-11-04T17:30:00Z">
        <w:r w:rsidDel="00DB6F80">
          <w:delText>Implement an iOS version is a required step to make this app popular and bring in revenue.</w:delText>
        </w:r>
      </w:del>
    </w:p>
    <w:p w:rsidR="00B82E7A" w:rsidRPr="00F0100F" w:rsidRDefault="00B82E7A" w:rsidP="00B82E7A">
      <w:pPr>
        <w:pStyle w:val="text"/>
      </w:pPr>
    </w:p>
    <w:p w:rsidR="00B82E7A" w:rsidRDefault="00B82E7A" w:rsidP="00B82E7A">
      <w:pPr>
        <w:pStyle w:val="Heading2"/>
      </w:pPr>
      <w:bookmarkStart w:id="901" w:name="_Toc354617463"/>
      <w:r>
        <w:t>References</w:t>
      </w:r>
      <w:bookmarkEnd w:id="901"/>
    </w:p>
    <w:p w:rsidR="00B82E7A" w:rsidRPr="006843D3" w:rsidRDefault="00B82E7A" w:rsidP="00B82E7A">
      <w:pPr>
        <w:pStyle w:val="reference"/>
      </w:pPr>
      <w:r>
        <w:t xml:space="preserve"> [</w:t>
      </w:r>
      <w:proofErr w:type="spellStart"/>
      <w:r>
        <w:t>Amb</w:t>
      </w:r>
      <w:proofErr w:type="spellEnd"/>
      <w:r>
        <w:t>]</w:t>
      </w:r>
      <w:r>
        <w:tab/>
      </w:r>
      <w:proofErr w:type="gramStart"/>
      <w:r w:rsidRPr="006843D3">
        <w:t>"UML 2 Activity Diagramming Guidelines."</w:t>
      </w:r>
      <w:proofErr w:type="gramEnd"/>
      <w:r w:rsidRPr="006843D3">
        <w:t xml:space="preserve"> </w:t>
      </w:r>
      <w:proofErr w:type="gramStart"/>
      <w:r w:rsidRPr="006843D3">
        <w:t>UML 2 Activity Diagramming Guidelines.</w:t>
      </w:r>
      <w:proofErr w:type="gramEnd"/>
      <w:r w:rsidRPr="006843D3">
        <w:t xml:space="preserve"> </w:t>
      </w:r>
      <w:proofErr w:type="gramStart"/>
      <w:r w:rsidRPr="006843D3">
        <w:t>Ed. Scott Ambler.</w:t>
      </w:r>
      <w:proofErr w:type="gramEnd"/>
      <w:r w:rsidRPr="006843D3">
        <w:t xml:space="preserve"> </w:t>
      </w:r>
      <w:proofErr w:type="spellStart"/>
      <w:proofErr w:type="gramStart"/>
      <w:r w:rsidRPr="006843D3">
        <w:t>Ambysoft</w:t>
      </w:r>
      <w:proofErr w:type="spellEnd"/>
      <w:r w:rsidRPr="006843D3">
        <w:t xml:space="preserve"> Inc. Web.</w:t>
      </w:r>
      <w:proofErr w:type="gramEnd"/>
      <w:r w:rsidRPr="006843D3">
        <w:t xml:space="preserve"> 23 Oct. 2014. &lt;http://www.agilemodeling.com/style/activityDiagram.htm&gt;.</w:t>
      </w:r>
    </w:p>
    <w:p w:rsidR="00B82E7A" w:rsidRPr="007E4F8E" w:rsidRDefault="00B82E7A" w:rsidP="00B82E7A">
      <w:pPr>
        <w:pStyle w:val="reference"/>
      </w:pPr>
      <w:r w:rsidRPr="006843D3">
        <w:lastRenderedPageBreak/>
        <w:t xml:space="preserve"> [</w:t>
      </w:r>
      <w:proofErr w:type="gramStart"/>
      <w:r w:rsidRPr="006843D3">
        <w:t>Bal</w:t>
      </w:r>
      <w:proofErr w:type="gramEnd"/>
      <w:r w:rsidRPr="006843D3">
        <w:t>]</w:t>
      </w:r>
      <w:r w:rsidRPr="006843D3">
        <w:tab/>
        <w:t>"</w:t>
      </w:r>
      <w:proofErr w:type="spellStart"/>
      <w:r w:rsidRPr="006843D3">
        <w:t>Balsamiq</w:t>
      </w:r>
      <w:proofErr w:type="spellEnd"/>
      <w:r w:rsidRPr="006843D3">
        <w:t>.</w:t>
      </w:r>
      <w:proofErr w:type="gramStart"/>
      <w:r w:rsidRPr="006843D3">
        <w:t>" .</w:t>
      </w:r>
      <w:proofErr w:type="gramEnd"/>
      <w:r w:rsidRPr="006843D3">
        <w:t xml:space="preserve"> </w:t>
      </w:r>
      <w:proofErr w:type="gramStart"/>
      <w:r w:rsidRPr="006843D3">
        <w:t xml:space="preserve">Rapid, Effective and Fun </w:t>
      </w:r>
      <w:proofErr w:type="spellStart"/>
      <w:r w:rsidRPr="006843D3">
        <w:t>Wireframing</w:t>
      </w:r>
      <w:proofErr w:type="spellEnd"/>
      <w:r w:rsidRPr="006843D3">
        <w:t xml:space="preserve"> Software.</w:t>
      </w:r>
      <w:proofErr w:type="gramEnd"/>
      <w:r w:rsidRPr="006843D3">
        <w:t xml:space="preserve"> </w:t>
      </w:r>
      <w:proofErr w:type="spellStart"/>
      <w:proofErr w:type="gramStart"/>
      <w:r w:rsidRPr="006843D3">
        <w:t>Balsamiq</w:t>
      </w:r>
      <w:proofErr w:type="spellEnd"/>
      <w:r w:rsidRPr="006843D3">
        <w:t>.</w:t>
      </w:r>
      <w:proofErr w:type="gramEnd"/>
      <w:r w:rsidRPr="006843D3">
        <w:t xml:space="preserve"> </w:t>
      </w:r>
      <w:proofErr w:type="gramStart"/>
      <w:r w:rsidRPr="006843D3">
        <w:t>Web.</w:t>
      </w:r>
      <w:proofErr w:type="gramEnd"/>
      <w:r w:rsidRPr="006843D3">
        <w:t xml:space="preserve"> 23 Oct. 2014. &lt;http://www.balsamiq.com&gt;.</w:t>
      </w:r>
    </w:p>
    <w:p w:rsidR="00B82E7A" w:rsidRDefault="00B82E7A" w:rsidP="00B82E7A">
      <w:pPr>
        <w:pStyle w:val="reference"/>
      </w:pPr>
      <w:r>
        <w:t xml:space="preserve"> [</w:t>
      </w:r>
      <w:proofErr w:type="spellStart"/>
      <w:proofErr w:type="gramStart"/>
      <w:r>
        <w:t>Ecl</w:t>
      </w:r>
      <w:proofErr w:type="spellEnd"/>
      <w:proofErr w:type="gramEnd"/>
      <w:r>
        <w:t>]</w:t>
      </w:r>
      <w:r>
        <w:tab/>
      </w:r>
      <w:r w:rsidRPr="00AD171D">
        <w:t xml:space="preserve">"Eclipse Downloads." </w:t>
      </w:r>
      <w:proofErr w:type="gramStart"/>
      <w:r w:rsidRPr="00AD171D">
        <w:t>Eclipse RSS.</w:t>
      </w:r>
      <w:proofErr w:type="gramEnd"/>
      <w:r w:rsidRPr="00AD171D">
        <w:t xml:space="preserve"> Eclipse Foundation, 1 Jan. 2004. </w:t>
      </w:r>
      <w:proofErr w:type="gramStart"/>
      <w:r w:rsidRPr="00AD171D">
        <w:t>Web.</w:t>
      </w:r>
      <w:proofErr w:type="gramEnd"/>
      <w:r w:rsidRPr="00AD171D">
        <w:t xml:space="preserve"> 23 Oct. 2014. &lt;http://www.eclipse.org/downloads/&gt;.</w:t>
      </w:r>
    </w:p>
    <w:p w:rsidR="00B82E7A" w:rsidRDefault="00B82E7A" w:rsidP="00B82E7A">
      <w:pPr>
        <w:pStyle w:val="reference"/>
      </w:pPr>
      <w:r>
        <w:t>[SWA]</w:t>
      </w:r>
      <w:r>
        <w:tab/>
      </w:r>
      <w:proofErr w:type="spellStart"/>
      <w:r w:rsidRPr="00130323">
        <w:t>Azzola</w:t>
      </w:r>
      <w:proofErr w:type="spellEnd"/>
      <w:r w:rsidRPr="00130323">
        <w:t xml:space="preserve">, Francesco. </w:t>
      </w:r>
      <w:proofErr w:type="gramStart"/>
      <w:r w:rsidRPr="00130323">
        <w:t>"Surviving W/ Android."</w:t>
      </w:r>
      <w:proofErr w:type="gramEnd"/>
      <w:r w:rsidRPr="00130323">
        <w:t xml:space="preserve"> Android Weather App: JSON, HTTP and </w:t>
      </w:r>
      <w:proofErr w:type="spellStart"/>
      <w:r w:rsidRPr="00130323">
        <w:t>Openweathermap</w:t>
      </w:r>
      <w:proofErr w:type="spellEnd"/>
      <w:r w:rsidRPr="00130323">
        <w:t xml:space="preserve">. 21 May 2013. </w:t>
      </w:r>
      <w:proofErr w:type="gramStart"/>
      <w:r w:rsidRPr="00130323">
        <w:t>Web.</w:t>
      </w:r>
      <w:proofErr w:type="gramEnd"/>
      <w:r w:rsidRPr="00130323">
        <w:t xml:space="preserve"> 23 Oct. 2014. &lt;http://www.survivingwithandroid.com/2013/05/build-weather-app-json-http-android.html&gt;.</w:t>
      </w:r>
    </w:p>
    <w:p w:rsidR="00B82E7A" w:rsidRDefault="00B82E7A" w:rsidP="00B82E7A">
      <w:pPr>
        <w:pStyle w:val="reference"/>
      </w:pPr>
      <w:r>
        <w:t>[</w:t>
      </w:r>
      <w:proofErr w:type="spellStart"/>
      <w:r>
        <w:t>Inv</w:t>
      </w:r>
      <w:proofErr w:type="spellEnd"/>
      <w:r>
        <w:t xml:space="preserve">] </w:t>
      </w:r>
      <w:r w:rsidRPr="00995446">
        <w:t xml:space="preserve">"Free Web &amp; Mobile (iOS, Android) Prototyping and UI Mockup Tool | </w:t>
      </w:r>
      <w:proofErr w:type="spellStart"/>
      <w:r w:rsidRPr="00995446">
        <w:t>InVision</w:t>
      </w:r>
      <w:proofErr w:type="spellEnd"/>
      <w:r w:rsidRPr="00995446">
        <w:t xml:space="preserve">." </w:t>
      </w:r>
      <w:proofErr w:type="spellStart"/>
      <w:proofErr w:type="gramStart"/>
      <w:r w:rsidRPr="00995446">
        <w:t>InVision</w:t>
      </w:r>
      <w:proofErr w:type="spellEnd"/>
      <w:r w:rsidRPr="00995446">
        <w:t>.</w:t>
      </w:r>
      <w:proofErr w:type="gramEnd"/>
      <w:r w:rsidRPr="00995446">
        <w:t xml:space="preserve"> </w:t>
      </w:r>
      <w:proofErr w:type="spellStart"/>
      <w:proofErr w:type="gramStart"/>
      <w:r w:rsidRPr="00995446">
        <w:t>InVision</w:t>
      </w:r>
      <w:proofErr w:type="spellEnd"/>
      <w:r w:rsidRPr="00995446">
        <w:t>.</w:t>
      </w:r>
      <w:proofErr w:type="gramEnd"/>
      <w:r w:rsidRPr="00995446">
        <w:t xml:space="preserve"> </w:t>
      </w:r>
      <w:proofErr w:type="gramStart"/>
      <w:r w:rsidRPr="00995446">
        <w:t>Web.</w:t>
      </w:r>
      <w:proofErr w:type="gramEnd"/>
      <w:r w:rsidRPr="00995446">
        <w:t xml:space="preserve"> 23 Oct. 2014. &lt;http://www.invisionapp.com/&gt;.</w:t>
      </w:r>
    </w:p>
    <w:p w:rsidR="00B82E7A" w:rsidRDefault="00B82E7A" w:rsidP="00B82E7A">
      <w:pPr>
        <w:pStyle w:val="reference"/>
      </w:pPr>
      <w:r>
        <w:t>[Geo]</w:t>
      </w:r>
      <w:r w:rsidRPr="007A720B">
        <w:t xml:space="preserve"> </w:t>
      </w:r>
      <w:proofErr w:type="gramStart"/>
      <w:r w:rsidRPr="00995446">
        <w:t>"</w:t>
      </w:r>
      <w:proofErr w:type="spellStart"/>
      <w:r w:rsidRPr="00995446">
        <w:t>GeoNames</w:t>
      </w:r>
      <w:proofErr w:type="spellEnd"/>
      <w:r w:rsidRPr="00995446">
        <w:t>."</w:t>
      </w:r>
      <w:proofErr w:type="gramEnd"/>
      <w:r w:rsidRPr="00995446">
        <w:t xml:space="preserve"> </w:t>
      </w:r>
      <w:proofErr w:type="spellStart"/>
      <w:proofErr w:type="gramStart"/>
      <w:r w:rsidRPr="00995446">
        <w:t>GeoNames</w:t>
      </w:r>
      <w:proofErr w:type="spellEnd"/>
      <w:r w:rsidRPr="00995446">
        <w:t>.</w:t>
      </w:r>
      <w:proofErr w:type="gramEnd"/>
      <w:r w:rsidRPr="00995446">
        <w:t xml:space="preserve"> </w:t>
      </w:r>
      <w:proofErr w:type="gramStart"/>
      <w:r w:rsidRPr="00995446">
        <w:t>Web.</w:t>
      </w:r>
      <w:proofErr w:type="gramEnd"/>
      <w:r w:rsidRPr="00995446">
        <w:t xml:space="preserve"> 23 Oct. 2014. &lt;http://www.geonames.org/&gt;.</w:t>
      </w:r>
    </w:p>
    <w:p w:rsidR="00B82E7A" w:rsidRPr="00611FB3" w:rsidRDefault="00B82E7A" w:rsidP="00B82E7A">
      <w:pPr>
        <w:pStyle w:val="reference"/>
        <w:rPr>
          <w:rStyle w:val="Hyperlink"/>
        </w:rPr>
      </w:pPr>
      <w:r w:rsidRPr="00995446">
        <w:rPr>
          <w:lang w:val="pt-BR"/>
        </w:rPr>
        <w:t xml:space="preserve">[Rob] Reda, Renas. "User Scenario Testing for Android." </w:t>
      </w:r>
      <w:proofErr w:type="spellStart"/>
      <w:r w:rsidRPr="00995446">
        <w:t>Robotium</w:t>
      </w:r>
      <w:proofErr w:type="spellEnd"/>
      <w:r w:rsidRPr="00995446">
        <w:t xml:space="preserve"> - The World's Leading Android™ Test Automation Framework. </w:t>
      </w:r>
      <w:proofErr w:type="gramStart"/>
      <w:r w:rsidRPr="00995446">
        <w:t>Google.</w:t>
      </w:r>
      <w:proofErr w:type="gramEnd"/>
      <w:r w:rsidRPr="00995446">
        <w:t xml:space="preserve"> </w:t>
      </w:r>
      <w:proofErr w:type="gramStart"/>
      <w:r w:rsidRPr="00995446">
        <w:t>Web.</w:t>
      </w:r>
      <w:proofErr w:type="gramEnd"/>
      <w:r w:rsidRPr="00995446">
        <w:t xml:space="preserve"> 23 Oct. 2014. &lt;https://code.google.com/p/robotium&gt;.</w:t>
      </w:r>
    </w:p>
    <w:p w:rsidR="00B82E7A" w:rsidRDefault="00B82E7A" w:rsidP="00B82E7A">
      <w:pPr>
        <w:pStyle w:val="reference"/>
      </w:pPr>
      <w:r w:rsidRPr="00896893">
        <w:t>[</w:t>
      </w:r>
      <w:r>
        <w:t>TCW</w:t>
      </w:r>
      <w:r w:rsidRPr="00896893">
        <w:t xml:space="preserve">] </w:t>
      </w:r>
      <w:r w:rsidRPr="00995446">
        <w:t xml:space="preserve">Centeno, Antonio. </w:t>
      </w:r>
      <w:proofErr w:type="gramStart"/>
      <w:r w:rsidRPr="00995446">
        <w:t>"The Color Wheel – Color Coordination for Men."</w:t>
      </w:r>
      <w:proofErr w:type="gramEnd"/>
      <w:r w:rsidRPr="00995446">
        <w:t xml:space="preserve"> </w:t>
      </w:r>
      <w:proofErr w:type="gramStart"/>
      <w:r w:rsidRPr="00995446">
        <w:t>Real Men Real Style.</w:t>
      </w:r>
      <w:proofErr w:type="gramEnd"/>
      <w:r w:rsidRPr="00995446">
        <w:t xml:space="preserve"> </w:t>
      </w:r>
      <w:proofErr w:type="gramStart"/>
      <w:r w:rsidRPr="00995446">
        <w:t>RMRS.</w:t>
      </w:r>
      <w:proofErr w:type="gramEnd"/>
      <w:r w:rsidRPr="00995446">
        <w:t xml:space="preserve"> </w:t>
      </w:r>
      <w:proofErr w:type="gramStart"/>
      <w:r w:rsidRPr="00995446">
        <w:t>Web.</w:t>
      </w:r>
      <w:proofErr w:type="gramEnd"/>
      <w:r w:rsidRPr="00995446">
        <w:t xml:space="preserve"> 23 Oct. 2014. &lt;http://www.realmenrealstyle.com/color-wheel-color-coordination-men/&gt;.</w:t>
      </w:r>
    </w:p>
    <w:p w:rsidR="00B82E7A" w:rsidRDefault="00B82E7A" w:rsidP="00B82E7A">
      <w:pPr>
        <w:pStyle w:val="reference"/>
      </w:pPr>
      <w:r>
        <w:t xml:space="preserve">[HFDP] </w:t>
      </w:r>
      <w:r w:rsidRPr="00863908">
        <w:t xml:space="preserve">Elisabeth </w:t>
      </w:r>
      <w:proofErr w:type="gramStart"/>
      <w:r w:rsidRPr="00863908">
        <w:t>Freeman ,</w:t>
      </w:r>
      <w:proofErr w:type="gramEnd"/>
      <w:r w:rsidRPr="00863908">
        <w:t xml:space="preserve"> Eric Freeman , Bert Bates , Kathy Sierra, Head First Design Patterns, O' Reilly &amp; Associates, Inc., 2004</w:t>
      </w:r>
    </w:p>
    <w:p w:rsidR="00B82E7A" w:rsidRPr="00315674" w:rsidRDefault="00B82E7A" w:rsidP="00B82E7A">
      <w:pPr>
        <w:pStyle w:val="reference"/>
      </w:pPr>
      <w:r w:rsidRPr="00611FB3">
        <w:t xml:space="preserve">[DAN] </w:t>
      </w:r>
      <w:proofErr w:type="gramStart"/>
      <w:r w:rsidRPr="006C353D">
        <w:t>"Displaying Bitmaps Efficiently."</w:t>
      </w:r>
      <w:proofErr w:type="gramEnd"/>
      <w:r w:rsidRPr="006C353D">
        <w:t xml:space="preserve"> </w:t>
      </w:r>
      <w:proofErr w:type="gramStart"/>
      <w:r w:rsidRPr="006C353D">
        <w:t>Android Developers.</w:t>
      </w:r>
      <w:proofErr w:type="gramEnd"/>
      <w:r w:rsidRPr="006C353D">
        <w:t xml:space="preserve"> </w:t>
      </w:r>
      <w:proofErr w:type="gramStart"/>
      <w:r w:rsidRPr="006C353D">
        <w:t>Google.</w:t>
      </w:r>
      <w:proofErr w:type="gramEnd"/>
      <w:r w:rsidRPr="006C353D">
        <w:t xml:space="preserve"> </w:t>
      </w:r>
      <w:proofErr w:type="gramStart"/>
      <w:r w:rsidRPr="006C353D">
        <w:t>Web.</w:t>
      </w:r>
      <w:proofErr w:type="gramEnd"/>
      <w:r w:rsidRPr="006C353D">
        <w:t xml:space="preserve"> 23 Oct. 2014. &lt;http://developer.android.com/training/displaying-bitmaps/index.html&gt;.</w:t>
      </w:r>
    </w:p>
    <w:p w:rsidR="00B82E7A" w:rsidRDefault="00B82E7A" w:rsidP="00B82E7A">
      <w:pPr>
        <w:pStyle w:val="reference"/>
      </w:pPr>
      <w:r>
        <w:t>[</w:t>
      </w:r>
      <w:proofErr w:type="spellStart"/>
      <w:r>
        <w:t>Cpro</w:t>
      </w:r>
      <w:proofErr w:type="spellEnd"/>
      <w:r>
        <w:t xml:space="preserve">] </w:t>
      </w:r>
      <w:proofErr w:type="gramStart"/>
      <w:r w:rsidRPr="006C353D">
        <w:t>"Java Developer Tools."</w:t>
      </w:r>
      <w:proofErr w:type="gramEnd"/>
      <w:r w:rsidRPr="006C353D">
        <w:t xml:space="preserve"> </w:t>
      </w:r>
      <w:proofErr w:type="spellStart"/>
      <w:r w:rsidRPr="006C353D">
        <w:t>CodePro</w:t>
      </w:r>
      <w:proofErr w:type="spellEnd"/>
      <w:r w:rsidRPr="006C353D">
        <w:t xml:space="preserve"> </w:t>
      </w:r>
      <w:proofErr w:type="spellStart"/>
      <w:r w:rsidRPr="006C353D">
        <w:t>Analytix</w:t>
      </w:r>
      <w:proofErr w:type="spellEnd"/>
      <w:r w:rsidRPr="006C353D">
        <w:t xml:space="preserve"> User Guide. </w:t>
      </w:r>
      <w:proofErr w:type="gramStart"/>
      <w:r w:rsidRPr="006C353D">
        <w:t>Google.</w:t>
      </w:r>
      <w:proofErr w:type="gramEnd"/>
      <w:r w:rsidRPr="006C353D">
        <w:t xml:space="preserve"> </w:t>
      </w:r>
      <w:proofErr w:type="gramStart"/>
      <w:r w:rsidRPr="006C353D">
        <w:t>Web.</w:t>
      </w:r>
      <w:proofErr w:type="gramEnd"/>
      <w:r w:rsidRPr="006C353D">
        <w:t xml:space="preserve"> 23 Oct. 2014. &lt;https://developers.google.com/java-dev-tools/codepro/doc/&gt;.</w:t>
      </w:r>
    </w:p>
    <w:p w:rsidR="00873538" w:rsidRDefault="00B82E7A" w:rsidP="00B82E7A">
      <w:pPr>
        <w:pStyle w:val="reference"/>
        <w:rPr>
          <w:ins w:id="902" w:author="Luong, Anh" w:date="2014-11-04T22:14:00Z"/>
        </w:rPr>
      </w:pPr>
      <w:r>
        <w:t xml:space="preserve"> </w:t>
      </w:r>
      <w:proofErr w:type="gramStart"/>
      <w:r>
        <w:t xml:space="preserve">[5FADYC] </w:t>
      </w:r>
      <w:r w:rsidRPr="006C353D">
        <w:t>"5 Fashion Apps to Digitize Your Closet."</w:t>
      </w:r>
      <w:proofErr w:type="gramEnd"/>
      <w:r w:rsidRPr="006C353D">
        <w:t xml:space="preserve"> </w:t>
      </w:r>
      <w:proofErr w:type="spellStart"/>
      <w:proofErr w:type="gramStart"/>
      <w:r w:rsidRPr="006C353D">
        <w:t>Mashable</w:t>
      </w:r>
      <w:proofErr w:type="spellEnd"/>
      <w:r w:rsidRPr="006C353D">
        <w:t>.</w:t>
      </w:r>
      <w:proofErr w:type="gramEnd"/>
      <w:r w:rsidRPr="006C353D">
        <w:t xml:space="preserve"> </w:t>
      </w:r>
      <w:proofErr w:type="spellStart"/>
      <w:r w:rsidRPr="006C353D">
        <w:t>Mashable</w:t>
      </w:r>
      <w:proofErr w:type="spellEnd"/>
      <w:r w:rsidRPr="006C353D">
        <w:t xml:space="preserve">, 1 Jan. 2013. </w:t>
      </w:r>
      <w:proofErr w:type="gramStart"/>
      <w:r w:rsidRPr="006C353D">
        <w:t>Web.</w:t>
      </w:r>
      <w:proofErr w:type="gramEnd"/>
      <w:r w:rsidRPr="006C353D">
        <w:t xml:space="preserve"> 23 Oct. 2014. &lt;http://mashable.com/2012/07/13/closet-management-apps/&gt;.</w:t>
      </w:r>
    </w:p>
    <w:p w:rsidR="00586AF4" w:rsidRDefault="00586AF4" w:rsidP="00B82E7A">
      <w:pPr>
        <w:pStyle w:val="reference"/>
        <w:rPr>
          <w:ins w:id="903" w:author="Luong, Anh" w:date="2014-11-05T05:39:00Z"/>
        </w:rPr>
      </w:pPr>
      <w:ins w:id="904" w:author="Luong, Anh" w:date="2014-11-04T22:14:00Z">
        <w:r>
          <w:t xml:space="preserve">[LAAD] </w:t>
        </w:r>
      </w:ins>
      <w:ins w:id="905" w:author="Luong, Anh" w:date="2014-11-05T09:29:00Z">
        <w:r w:rsidR="00795A10" w:rsidRPr="00795A10">
          <w:t xml:space="preserve">Jackson, Wallace. </w:t>
        </w:r>
        <w:proofErr w:type="gramStart"/>
        <w:r w:rsidR="00795A10" w:rsidRPr="00795A10">
          <w:t>"Exploring Android App Development: The Lingo of Android and Building Your First Hello World App!"</w:t>
        </w:r>
        <w:proofErr w:type="gramEnd"/>
        <w:r w:rsidR="00795A10" w:rsidRPr="00795A10">
          <w:t xml:space="preserve"> Learn Android App Development. Berkeley, Calif.: </w:t>
        </w:r>
        <w:proofErr w:type="spellStart"/>
        <w:r w:rsidR="00795A10" w:rsidRPr="00795A10">
          <w:t>Apress</w:t>
        </w:r>
        <w:proofErr w:type="spellEnd"/>
        <w:r w:rsidR="00795A10" w:rsidRPr="00795A10">
          <w:t>, 2013. Print.</w:t>
        </w:r>
      </w:ins>
    </w:p>
    <w:p w:rsidR="00795A10" w:rsidRDefault="00A63C40" w:rsidP="00B82E7A">
      <w:pPr>
        <w:pStyle w:val="reference"/>
        <w:rPr>
          <w:ins w:id="906" w:author="Luong, Anh" w:date="2014-11-05T09:32:00Z"/>
        </w:rPr>
      </w:pPr>
      <w:ins w:id="907" w:author="Luong, Anh" w:date="2014-11-05T05:39:00Z">
        <w:r>
          <w:t xml:space="preserve">[VCG] </w:t>
        </w:r>
      </w:ins>
      <w:proofErr w:type="spellStart"/>
      <w:proofErr w:type="gramStart"/>
      <w:ins w:id="908" w:author="Luong, Anh" w:date="2014-11-05T09:32:00Z">
        <w:r w:rsidR="00795A10" w:rsidRPr="00795A10">
          <w:t>Loeliger</w:t>
        </w:r>
        <w:proofErr w:type="spellEnd"/>
        <w:r w:rsidR="00795A10" w:rsidRPr="00795A10">
          <w:t>, Jon, and Matthew McCullough.</w:t>
        </w:r>
        <w:proofErr w:type="gramEnd"/>
        <w:r w:rsidR="00795A10" w:rsidRPr="00795A10">
          <w:t xml:space="preserve"> </w:t>
        </w:r>
        <w:proofErr w:type="gramStart"/>
        <w:r w:rsidR="00795A10" w:rsidRPr="00795A10">
          <w:t xml:space="preserve">Version Control with </w:t>
        </w:r>
        <w:proofErr w:type="spellStart"/>
        <w:r w:rsidR="00795A10" w:rsidRPr="00795A10">
          <w:t>Git</w:t>
        </w:r>
        <w:proofErr w:type="spellEnd"/>
        <w:r w:rsidR="00795A10" w:rsidRPr="00795A10">
          <w:t>.</w:t>
        </w:r>
        <w:proofErr w:type="gramEnd"/>
        <w:r w:rsidR="00795A10" w:rsidRPr="00795A10">
          <w:t xml:space="preserve"> Second ed. (California): O'Reilly, 2012. Print. </w:t>
        </w:r>
      </w:ins>
    </w:p>
    <w:p w:rsidR="00795A10" w:rsidRPr="00B82E7A" w:rsidRDefault="00795A10" w:rsidP="00B82E7A">
      <w:pPr>
        <w:pStyle w:val="reference"/>
      </w:pPr>
      <w:ins w:id="909" w:author="Luong, Anh" w:date="2014-11-05T09:23:00Z">
        <w:r>
          <w:t>[APT]</w:t>
        </w:r>
      </w:ins>
      <w:ins w:id="910" w:author="Luong, Anh" w:date="2014-11-05T09:26:00Z">
        <w:r>
          <w:t xml:space="preserve"> </w:t>
        </w:r>
        <w:r w:rsidRPr="00795A10">
          <w:t xml:space="preserve">Aziz, Adnan. "EE382V - Advanced Programming Tools." </w:t>
        </w:r>
        <w:proofErr w:type="gramStart"/>
        <w:r w:rsidRPr="00795A10">
          <w:t>Advanced Programming Tools.</w:t>
        </w:r>
        <w:proofErr w:type="gramEnd"/>
        <w:r w:rsidRPr="00795A10">
          <w:t xml:space="preserve"> 1 Aug. 2013. </w:t>
        </w:r>
        <w:proofErr w:type="gramStart"/>
        <w:r w:rsidRPr="00795A10">
          <w:t>Web.</w:t>
        </w:r>
        <w:proofErr w:type="gramEnd"/>
        <w:r w:rsidRPr="00795A10">
          <w:t xml:space="preserve"> 5 Nov. 2014.</w:t>
        </w:r>
      </w:ins>
    </w:p>
    <w:sectPr w:rsidR="00795A10" w:rsidRPr="00B82E7A" w:rsidSect="003C5819">
      <w:footerReference w:type="default" r:id="rId74"/>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4B68" w:rsidRDefault="00D84B68">
      <w:r>
        <w:separator/>
      </w:r>
    </w:p>
  </w:endnote>
  <w:endnote w:type="continuationSeparator" w:id="0">
    <w:p w:rsidR="00D84B68" w:rsidRDefault="00D84B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Geneva">
    <w:altName w:val="Arial"/>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08A3" w:rsidRDefault="002408A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2408A3" w:rsidRDefault="002408A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08A3" w:rsidRDefault="002408A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08A3" w:rsidRDefault="002408A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08A3" w:rsidRDefault="002408A3">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6E09C3">
      <w:rPr>
        <w:rStyle w:val="PageNumber"/>
        <w:noProof/>
      </w:rPr>
      <w:t>vi</w:t>
    </w:r>
    <w:r>
      <w:rPr>
        <w:rStyle w:val="PageNumber"/>
      </w:rPr>
      <w:fldChar w:fldCharType="end"/>
    </w:r>
  </w:p>
  <w:p w:rsidR="002408A3" w:rsidRDefault="002408A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08A3" w:rsidRDefault="002408A3">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CB7AF1">
      <w:rPr>
        <w:rStyle w:val="PageNumber"/>
        <w:noProof/>
      </w:rPr>
      <w:t>38</w:t>
    </w:r>
    <w:r>
      <w:rPr>
        <w:rStyle w:val="PageNumber"/>
      </w:rPr>
      <w:fldChar w:fldCharType="end"/>
    </w:r>
  </w:p>
  <w:p w:rsidR="002408A3" w:rsidRDefault="002408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4B68" w:rsidRDefault="00D84B68">
      <w:r>
        <w:separator/>
      </w:r>
    </w:p>
  </w:footnote>
  <w:footnote w:type="continuationSeparator" w:id="0">
    <w:p w:rsidR="00D84B68" w:rsidRDefault="00D84B6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08A3" w:rsidRDefault="002408A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08A3" w:rsidRDefault="002408A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08A3" w:rsidRDefault="002408A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1" type="#_x0000_t75" style="width:45.75pt;height:20.25pt;visibility:visible;mso-wrap-style:square" o:bullet="t">
        <v:imagedata r:id="rId1" o:title=""/>
      </v:shape>
    </w:pict>
  </w:numPicBullet>
  <w:abstractNum w:abstractNumId="0">
    <w:nsid w:val="003F313E"/>
    <w:multiLevelType w:val="multilevel"/>
    <w:tmpl w:val="88186C3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046A7B2D"/>
    <w:multiLevelType w:val="hybridMultilevel"/>
    <w:tmpl w:val="83609A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1867B98"/>
    <w:multiLevelType w:val="hybridMultilevel"/>
    <w:tmpl w:val="2BB87972"/>
    <w:lvl w:ilvl="0" w:tplc="DDC0BD3C">
      <w:start w:val="5"/>
      <w:numFmt w:val="bullet"/>
      <w:lvlText w:val="-"/>
      <w:lvlJc w:val="left"/>
      <w:pPr>
        <w:ind w:left="435" w:hanging="360"/>
      </w:pPr>
      <w:rPr>
        <w:rFonts w:ascii="Times" w:eastAsia="Times New Roman" w:hAnsi="Times" w:cs="Times"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3">
    <w:nsid w:val="121E45D7"/>
    <w:multiLevelType w:val="hybridMultilevel"/>
    <w:tmpl w:val="A96C293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4180169"/>
    <w:multiLevelType w:val="hybridMultilevel"/>
    <w:tmpl w:val="792E647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1621292D"/>
    <w:multiLevelType w:val="hybridMultilevel"/>
    <w:tmpl w:val="147650FA"/>
    <w:lvl w:ilvl="0" w:tplc="58BA2EC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6FA0966"/>
    <w:multiLevelType w:val="hybridMultilevel"/>
    <w:tmpl w:val="5B60E9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84C3564"/>
    <w:multiLevelType w:val="hybridMultilevel"/>
    <w:tmpl w:val="DFC4FF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C365FDC"/>
    <w:multiLevelType w:val="hybridMultilevel"/>
    <w:tmpl w:val="9CB43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2BA430B"/>
    <w:multiLevelType w:val="multilevel"/>
    <w:tmpl w:val="FAC874D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3B3A603B"/>
    <w:multiLevelType w:val="hybridMultilevel"/>
    <w:tmpl w:val="EF3676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37362CF"/>
    <w:multiLevelType w:val="multilevel"/>
    <w:tmpl w:val="E9562C6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43887B55"/>
    <w:multiLevelType w:val="hybridMultilevel"/>
    <w:tmpl w:val="6BE23C04"/>
    <w:lvl w:ilvl="0" w:tplc="78CA70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44233EFB"/>
    <w:multiLevelType w:val="hybridMultilevel"/>
    <w:tmpl w:val="71A89C54"/>
    <w:lvl w:ilvl="0" w:tplc="58B8E2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B15186C"/>
    <w:multiLevelType w:val="hybridMultilevel"/>
    <w:tmpl w:val="B0C4FA18"/>
    <w:lvl w:ilvl="0" w:tplc="D6121C22">
      <w:start w:val="2"/>
      <w:numFmt w:val="bullet"/>
      <w:lvlText w:val="-"/>
      <w:lvlJc w:val="left"/>
      <w:pPr>
        <w:ind w:left="1080" w:hanging="360"/>
      </w:pPr>
      <w:rPr>
        <w:rFonts w:ascii="Times" w:eastAsia="Times New Roman" w:hAnsi="Times" w:cs="Time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C115C32"/>
    <w:multiLevelType w:val="hybridMultilevel"/>
    <w:tmpl w:val="F21E1B2A"/>
    <w:lvl w:ilvl="0" w:tplc="35C4FD1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C9D59E9"/>
    <w:multiLevelType w:val="multilevel"/>
    <w:tmpl w:val="EE9C7158"/>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nsid w:val="4EB713D4"/>
    <w:multiLevelType w:val="multilevel"/>
    <w:tmpl w:val="BC40522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51876644"/>
    <w:multiLevelType w:val="hybridMultilevel"/>
    <w:tmpl w:val="38FEBB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4324009"/>
    <w:multiLevelType w:val="hybridMultilevel"/>
    <w:tmpl w:val="4308E63C"/>
    <w:lvl w:ilvl="0" w:tplc="4170BF5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79525A1"/>
    <w:multiLevelType w:val="hybridMultilevel"/>
    <w:tmpl w:val="815C20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CB83DD9"/>
    <w:multiLevelType w:val="hybridMultilevel"/>
    <w:tmpl w:val="30406F1A"/>
    <w:lvl w:ilvl="0" w:tplc="360007B0">
      <w:start w:val="2"/>
      <w:numFmt w:val="bullet"/>
      <w:lvlText w:val="-"/>
      <w:lvlJc w:val="left"/>
      <w:pPr>
        <w:ind w:left="1080" w:hanging="360"/>
      </w:pPr>
      <w:rPr>
        <w:rFonts w:ascii="Times" w:eastAsia="Times New Roman" w:hAnsi="Times" w:cs="Time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DD31F5A"/>
    <w:multiLevelType w:val="hybridMultilevel"/>
    <w:tmpl w:val="EFF40498"/>
    <w:lvl w:ilvl="0" w:tplc="9886E10E">
      <w:start w:val="5"/>
      <w:numFmt w:val="bullet"/>
      <w:lvlText w:val="-"/>
      <w:lvlJc w:val="left"/>
      <w:pPr>
        <w:ind w:left="1440" w:hanging="360"/>
      </w:pPr>
      <w:rPr>
        <w:rFonts w:ascii="Times" w:eastAsia="Times New Roman" w:hAnsi="Times" w:cs="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7ED343A"/>
    <w:multiLevelType w:val="hybridMultilevel"/>
    <w:tmpl w:val="B45A67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7F162DE"/>
    <w:multiLevelType w:val="hybridMultilevel"/>
    <w:tmpl w:val="41F4C3A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6B212101"/>
    <w:multiLevelType w:val="hybridMultilevel"/>
    <w:tmpl w:val="AC66366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D3A12D5"/>
    <w:multiLevelType w:val="hybridMultilevel"/>
    <w:tmpl w:val="66D6BA44"/>
    <w:lvl w:ilvl="0" w:tplc="43D485B8">
      <w:numFmt w:val="bullet"/>
      <w:lvlText w:val="-"/>
      <w:lvlJc w:val="left"/>
      <w:pPr>
        <w:ind w:left="1590" w:hanging="870"/>
      </w:pPr>
      <w:rPr>
        <w:rFonts w:ascii="Times" w:eastAsia="Times New Roman" w:hAnsi="Times" w:cs="Time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E1D7FD9"/>
    <w:multiLevelType w:val="hybridMultilevel"/>
    <w:tmpl w:val="E20CAC8C"/>
    <w:lvl w:ilvl="0" w:tplc="9886E10E">
      <w:start w:val="5"/>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13"/>
  </w:num>
  <w:num w:numId="4">
    <w:abstractNumId w:val="5"/>
  </w:num>
  <w:num w:numId="5">
    <w:abstractNumId w:val="15"/>
  </w:num>
  <w:num w:numId="6">
    <w:abstractNumId w:val="4"/>
  </w:num>
  <w:num w:numId="7">
    <w:abstractNumId w:val="12"/>
  </w:num>
  <w:num w:numId="8">
    <w:abstractNumId w:val="20"/>
  </w:num>
  <w:num w:numId="9">
    <w:abstractNumId w:val="10"/>
  </w:num>
  <w:num w:numId="10">
    <w:abstractNumId w:val="26"/>
  </w:num>
  <w:num w:numId="11">
    <w:abstractNumId w:val="3"/>
  </w:num>
  <w:num w:numId="12">
    <w:abstractNumId w:val="9"/>
  </w:num>
  <w:num w:numId="13">
    <w:abstractNumId w:val="0"/>
  </w:num>
  <w:num w:numId="14">
    <w:abstractNumId w:val="17"/>
  </w:num>
  <w:num w:numId="15">
    <w:abstractNumId w:val="14"/>
  </w:num>
  <w:num w:numId="16">
    <w:abstractNumId w:val="19"/>
  </w:num>
  <w:num w:numId="17">
    <w:abstractNumId w:val="21"/>
  </w:num>
  <w:num w:numId="18">
    <w:abstractNumId w:val="7"/>
  </w:num>
  <w:num w:numId="19">
    <w:abstractNumId w:val="8"/>
  </w:num>
  <w:num w:numId="20">
    <w:abstractNumId w:val="23"/>
  </w:num>
  <w:num w:numId="21">
    <w:abstractNumId w:val="2"/>
  </w:num>
  <w:num w:numId="22">
    <w:abstractNumId w:val="27"/>
  </w:num>
  <w:num w:numId="23">
    <w:abstractNumId w:val="22"/>
  </w:num>
  <w:num w:numId="24">
    <w:abstractNumId w:val="24"/>
  </w:num>
  <w:num w:numId="25">
    <w:abstractNumId w:val="25"/>
  </w:num>
  <w:num w:numId="26">
    <w:abstractNumId w:val="6"/>
  </w:num>
  <w:num w:numId="27">
    <w:abstractNumId w:val="18"/>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intFractionalCharacterWidth/>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4937"/>
    <w:rsid w:val="00002BF9"/>
    <w:rsid w:val="00003E70"/>
    <w:rsid w:val="00004DBA"/>
    <w:rsid w:val="00004F9F"/>
    <w:rsid w:val="000060EA"/>
    <w:rsid w:val="00011F09"/>
    <w:rsid w:val="0001368F"/>
    <w:rsid w:val="00015B71"/>
    <w:rsid w:val="000176D2"/>
    <w:rsid w:val="000201F0"/>
    <w:rsid w:val="00020AA2"/>
    <w:rsid w:val="00021748"/>
    <w:rsid w:val="00023B39"/>
    <w:rsid w:val="00025445"/>
    <w:rsid w:val="000258CB"/>
    <w:rsid w:val="00025FC0"/>
    <w:rsid w:val="00026751"/>
    <w:rsid w:val="000267D9"/>
    <w:rsid w:val="00026A6A"/>
    <w:rsid w:val="00031292"/>
    <w:rsid w:val="000329EA"/>
    <w:rsid w:val="00032C97"/>
    <w:rsid w:val="0003372A"/>
    <w:rsid w:val="00036565"/>
    <w:rsid w:val="00040F5E"/>
    <w:rsid w:val="00041918"/>
    <w:rsid w:val="00044598"/>
    <w:rsid w:val="0004465A"/>
    <w:rsid w:val="00045487"/>
    <w:rsid w:val="00046520"/>
    <w:rsid w:val="00051034"/>
    <w:rsid w:val="00052CE8"/>
    <w:rsid w:val="000546C5"/>
    <w:rsid w:val="00055547"/>
    <w:rsid w:val="0005632F"/>
    <w:rsid w:val="000568AF"/>
    <w:rsid w:val="000577D8"/>
    <w:rsid w:val="000603BD"/>
    <w:rsid w:val="0006185A"/>
    <w:rsid w:val="00064CEF"/>
    <w:rsid w:val="00065126"/>
    <w:rsid w:val="0006539E"/>
    <w:rsid w:val="000658F9"/>
    <w:rsid w:val="0006718E"/>
    <w:rsid w:val="00067961"/>
    <w:rsid w:val="00072A5F"/>
    <w:rsid w:val="00072D2C"/>
    <w:rsid w:val="000740A6"/>
    <w:rsid w:val="00076216"/>
    <w:rsid w:val="00076B68"/>
    <w:rsid w:val="0007799F"/>
    <w:rsid w:val="00080792"/>
    <w:rsid w:val="00080794"/>
    <w:rsid w:val="00080A89"/>
    <w:rsid w:val="00081B7A"/>
    <w:rsid w:val="00081CC9"/>
    <w:rsid w:val="00083C4C"/>
    <w:rsid w:val="00084DB8"/>
    <w:rsid w:val="00084E59"/>
    <w:rsid w:val="00091D6D"/>
    <w:rsid w:val="00094271"/>
    <w:rsid w:val="00095BAB"/>
    <w:rsid w:val="00096C5B"/>
    <w:rsid w:val="000A1BA2"/>
    <w:rsid w:val="000A1E7F"/>
    <w:rsid w:val="000A2A6E"/>
    <w:rsid w:val="000A5EDF"/>
    <w:rsid w:val="000A5FDA"/>
    <w:rsid w:val="000B3E5D"/>
    <w:rsid w:val="000B492C"/>
    <w:rsid w:val="000B7D60"/>
    <w:rsid w:val="000B7EFF"/>
    <w:rsid w:val="000C2FA3"/>
    <w:rsid w:val="000C3456"/>
    <w:rsid w:val="000C5065"/>
    <w:rsid w:val="000C5C4C"/>
    <w:rsid w:val="000C67B3"/>
    <w:rsid w:val="000D08C0"/>
    <w:rsid w:val="000D2C7E"/>
    <w:rsid w:val="000D2E51"/>
    <w:rsid w:val="000D3B95"/>
    <w:rsid w:val="000D6674"/>
    <w:rsid w:val="000E23F2"/>
    <w:rsid w:val="000E3055"/>
    <w:rsid w:val="000E41E3"/>
    <w:rsid w:val="000E5E80"/>
    <w:rsid w:val="000E5E8F"/>
    <w:rsid w:val="000E6B0D"/>
    <w:rsid w:val="000E7178"/>
    <w:rsid w:val="000F27A9"/>
    <w:rsid w:val="000F294E"/>
    <w:rsid w:val="000F3015"/>
    <w:rsid w:val="000F56D5"/>
    <w:rsid w:val="000F5AA4"/>
    <w:rsid w:val="000F6CF5"/>
    <w:rsid w:val="000F7861"/>
    <w:rsid w:val="0010315B"/>
    <w:rsid w:val="00103E68"/>
    <w:rsid w:val="00103F23"/>
    <w:rsid w:val="00105A8C"/>
    <w:rsid w:val="001074EE"/>
    <w:rsid w:val="001075B8"/>
    <w:rsid w:val="001078C1"/>
    <w:rsid w:val="00113A58"/>
    <w:rsid w:val="00115BD3"/>
    <w:rsid w:val="00115C74"/>
    <w:rsid w:val="00116E0E"/>
    <w:rsid w:val="001171A1"/>
    <w:rsid w:val="001213D2"/>
    <w:rsid w:val="00121718"/>
    <w:rsid w:val="00122C15"/>
    <w:rsid w:val="00123F89"/>
    <w:rsid w:val="001279F0"/>
    <w:rsid w:val="00127ECB"/>
    <w:rsid w:val="00130323"/>
    <w:rsid w:val="001310BB"/>
    <w:rsid w:val="00134773"/>
    <w:rsid w:val="00134856"/>
    <w:rsid w:val="00134E0D"/>
    <w:rsid w:val="00135AF7"/>
    <w:rsid w:val="00135B6E"/>
    <w:rsid w:val="00135E38"/>
    <w:rsid w:val="00140932"/>
    <w:rsid w:val="00142CAB"/>
    <w:rsid w:val="00143567"/>
    <w:rsid w:val="00144BAC"/>
    <w:rsid w:val="001472A9"/>
    <w:rsid w:val="00151D10"/>
    <w:rsid w:val="001527AF"/>
    <w:rsid w:val="00152DC1"/>
    <w:rsid w:val="001570E9"/>
    <w:rsid w:val="0016096E"/>
    <w:rsid w:val="00161602"/>
    <w:rsid w:val="00161D61"/>
    <w:rsid w:val="0016319D"/>
    <w:rsid w:val="0016373A"/>
    <w:rsid w:val="0016471F"/>
    <w:rsid w:val="00165E42"/>
    <w:rsid w:val="00166B45"/>
    <w:rsid w:val="00170404"/>
    <w:rsid w:val="001707C3"/>
    <w:rsid w:val="00170C60"/>
    <w:rsid w:val="00171DD8"/>
    <w:rsid w:val="00173B1B"/>
    <w:rsid w:val="00173BFD"/>
    <w:rsid w:val="001765DA"/>
    <w:rsid w:val="00182BC0"/>
    <w:rsid w:val="001859D6"/>
    <w:rsid w:val="00185A70"/>
    <w:rsid w:val="001868D6"/>
    <w:rsid w:val="00186FC8"/>
    <w:rsid w:val="00187652"/>
    <w:rsid w:val="00187D38"/>
    <w:rsid w:val="00190431"/>
    <w:rsid w:val="001905E9"/>
    <w:rsid w:val="00191DE7"/>
    <w:rsid w:val="00191FE4"/>
    <w:rsid w:val="00192A45"/>
    <w:rsid w:val="00193072"/>
    <w:rsid w:val="001933B2"/>
    <w:rsid w:val="0019353A"/>
    <w:rsid w:val="00195DDA"/>
    <w:rsid w:val="00195E20"/>
    <w:rsid w:val="00196B4D"/>
    <w:rsid w:val="001A07E8"/>
    <w:rsid w:val="001A0FC7"/>
    <w:rsid w:val="001A1DBF"/>
    <w:rsid w:val="001A3138"/>
    <w:rsid w:val="001A4822"/>
    <w:rsid w:val="001A608F"/>
    <w:rsid w:val="001A7756"/>
    <w:rsid w:val="001B13E8"/>
    <w:rsid w:val="001B3BAA"/>
    <w:rsid w:val="001B4026"/>
    <w:rsid w:val="001B69E0"/>
    <w:rsid w:val="001B79C0"/>
    <w:rsid w:val="001C1344"/>
    <w:rsid w:val="001C3B26"/>
    <w:rsid w:val="001C4703"/>
    <w:rsid w:val="001C5A95"/>
    <w:rsid w:val="001D2C13"/>
    <w:rsid w:val="001D560A"/>
    <w:rsid w:val="001D5FDC"/>
    <w:rsid w:val="001D679B"/>
    <w:rsid w:val="001D7997"/>
    <w:rsid w:val="001D7AD6"/>
    <w:rsid w:val="001E1AB3"/>
    <w:rsid w:val="001E2B4E"/>
    <w:rsid w:val="001E2D22"/>
    <w:rsid w:val="001E5D56"/>
    <w:rsid w:val="001E70A1"/>
    <w:rsid w:val="001F00A0"/>
    <w:rsid w:val="001F1851"/>
    <w:rsid w:val="001F459A"/>
    <w:rsid w:val="001F638C"/>
    <w:rsid w:val="001F6EAE"/>
    <w:rsid w:val="00200C6A"/>
    <w:rsid w:val="00202A85"/>
    <w:rsid w:val="00202DCA"/>
    <w:rsid w:val="00203250"/>
    <w:rsid w:val="00203892"/>
    <w:rsid w:val="0020440C"/>
    <w:rsid w:val="00204B62"/>
    <w:rsid w:val="002058C8"/>
    <w:rsid w:val="00205989"/>
    <w:rsid w:val="00210FFE"/>
    <w:rsid w:val="00213A1E"/>
    <w:rsid w:val="002159FD"/>
    <w:rsid w:val="0021617E"/>
    <w:rsid w:val="00216D8E"/>
    <w:rsid w:val="002176DC"/>
    <w:rsid w:val="00220237"/>
    <w:rsid w:val="002203BB"/>
    <w:rsid w:val="00221D69"/>
    <w:rsid w:val="002301FB"/>
    <w:rsid w:val="00230981"/>
    <w:rsid w:val="00230C87"/>
    <w:rsid w:val="00231BEE"/>
    <w:rsid w:val="002320A7"/>
    <w:rsid w:val="00232309"/>
    <w:rsid w:val="00232B74"/>
    <w:rsid w:val="0023321B"/>
    <w:rsid w:val="0023570A"/>
    <w:rsid w:val="002408A3"/>
    <w:rsid w:val="00241D2F"/>
    <w:rsid w:val="0024278C"/>
    <w:rsid w:val="00243FAF"/>
    <w:rsid w:val="00245C40"/>
    <w:rsid w:val="002462EA"/>
    <w:rsid w:val="00247D21"/>
    <w:rsid w:val="00252026"/>
    <w:rsid w:val="00252AD6"/>
    <w:rsid w:val="00254F22"/>
    <w:rsid w:val="0025513D"/>
    <w:rsid w:val="0025539B"/>
    <w:rsid w:val="00255D5C"/>
    <w:rsid w:val="00257B12"/>
    <w:rsid w:val="002605A5"/>
    <w:rsid w:val="002628EE"/>
    <w:rsid w:val="0026388A"/>
    <w:rsid w:val="00263ADE"/>
    <w:rsid w:val="002648CD"/>
    <w:rsid w:val="00266DEF"/>
    <w:rsid w:val="00275250"/>
    <w:rsid w:val="0027620F"/>
    <w:rsid w:val="00276EC9"/>
    <w:rsid w:val="0027793C"/>
    <w:rsid w:val="002809A6"/>
    <w:rsid w:val="00281269"/>
    <w:rsid w:val="0028204A"/>
    <w:rsid w:val="002839C8"/>
    <w:rsid w:val="002855BC"/>
    <w:rsid w:val="002859E0"/>
    <w:rsid w:val="002868C0"/>
    <w:rsid w:val="00286CBE"/>
    <w:rsid w:val="002877F0"/>
    <w:rsid w:val="00292290"/>
    <w:rsid w:val="00294F1B"/>
    <w:rsid w:val="00295231"/>
    <w:rsid w:val="00295572"/>
    <w:rsid w:val="002A044B"/>
    <w:rsid w:val="002A0F93"/>
    <w:rsid w:val="002A439B"/>
    <w:rsid w:val="002A58E3"/>
    <w:rsid w:val="002A7E2E"/>
    <w:rsid w:val="002A7F01"/>
    <w:rsid w:val="002B0045"/>
    <w:rsid w:val="002B0C95"/>
    <w:rsid w:val="002B1346"/>
    <w:rsid w:val="002B367A"/>
    <w:rsid w:val="002B3967"/>
    <w:rsid w:val="002B4340"/>
    <w:rsid w:val="002B582C"/>
    <w:rsid w:val="002B5A37"/>
    <w:rsid w:val="002B6EFC"/>
    <w:rsid w:val="002C1E26"/>
    <w:rsid w:val="002C3996"/>
    <w:rsid w:val="002C45E6"/>
    <w:rsid w:val="002C4A8E"/>
    <w:rsid w:val="002C61AD"/>
    <w:rsid w:val="002C6574"/>
    <w:rsid w:val="002D0F6E"/>
    <w:rsid w:val="002D4CFF"/>
    <w:rsid w:val="002D59C2"/>
    <w:rsid w:val="002D59EF"/>
    <w:rsid w:val="002D68DE"/>
    <w:rsid w:val="002D7591"/>
    <w:rsid w:val="002E0D22"/>
    <w:rsid w:val="002E25F8"/>
    <w:rsid w:val="002E2A53"/>
    <w:rsid w:val="002E436F"/>
    <w:rsid w:val="002E4F3D"/>
    <w:rsid w:val="002E570F"/>
    <w:rsid w:val="002F2C86"/>
    <w:rsid w:val="002F2DF6"/>
    <w:rsid w:val="002F4B2D"/>
    <w:rsid w:val="002F5116"/>
    <w:rsid w:val="002F5ED5"/>
    <w:rsid w:val="00301879"/>
    <w:rsid w:val="00301C5F"/>
    <w:rsid w:val="00301C86"/>
    <w:rsid w:val="00302A00"/>
    <w:rsid w:val="0030586C"/>
    <w:rsid w:val="00305891"/>
    <w:rsid w:val="0030632D"/>
    <w:rsid w:val="00307C23"/>
    <w:rsid w:val="0031050F"/>
    <w:rsid w:val="00311ADE"/>
    <w:rsid w:val="003132DC"/>
    <w:rsid w:val="0031356D"/>
    <w:rsid w:val="00315674"/>
    <w:rsid w:val="003200E4"/>
    <w:rsid w:val="003201BF"/>
    <w:rsid w:val="003215C3"/>
    <w:rsid w:val="00322048"/>
    <w:rsid w:val="00322E12"/>
    <w:rsid w:val="003246F0"/>
    <w:rsid w:val="003261DD"/>
    <w:rsid w:val="003306AB"/>
    <w:rsid w:val="00331AF9"/>
    <w:rsid w:val="00331CF7"/>
    <w:rsid w:val="003321BD"/>
    <w:rsid w:val="00333A76"/>
    <w:rsid w:val="003369E9"/>
    <w:rsid w:val="003378D9"/>
    <w:rsid w:val="00341286"/>
    <w:rsid w:val="00343CEC"/>
    <w:rsid w:val="00344DB8"/>
    <w:rsid w:val="003451D3"/>
    <w:rsid w:val="00346633"/>
    <w:rsid w:val="00351C09"/>
    <w:rsid w:val="0035337C"/>
    <w:rsid w:val="0035428F"/>
    <w:rsid w:val="00355431"/>
    <w:rsid w:val="003569DE"/>
    <w:rsid w:val="00357CA1"/>
    <w:rsid w:val="00360623"/>
    <w:rsid w:val="0036228D"/>
    <w:rsid w:val="00362585"/>
    <w:rsid w:val="00366E63"/>
    <w:rsid w:val="00366F3B"/>
    <w:rsid w:val="00370F43"/>
    <w:rsid w:val="003740CD"/>
    <w:rsid w:val="00375907"/>
    <w:rsid w:val="00380B4F"/>
    <w:rsid w:val="00380D26"/>
    <w:rsid w:val="003829AC"/>
    <w:rsid w:val="003841BE"/>
    <w:rsid w:val="003841D0"/>
    <w:rsid w:val="003860F5"/>
    <w:rsid w:val="00386421"/>
    <w:rsid w:val="00387B55"/>
    <w:rsid w:val="0039130C"/>
    <w:rsid w:val="00395179"/>
    <w:rsid w:val="003A01EF"/>
    <w:rsid w:val="003A0813"/>
    <w:rsid w:val="003A156D"/>
    <w:rsid w:val="003A23AD"/>
    <w:rsid w:val="003A3795"/>
    <w:rsid w:val="003A5B68"/>
    <w:rsid w:val="003A6E28"/>
    <w:rsid w:val="003A76DC"/>
    <w:rsid w:val="003A7A08"/>
    <w:rsid w:val="003A7F40"/>
    <w:rsid w:val="003B1CE3"/>
    <w:rsid w:val="003C154C"/>
    <w:rsid w:val="003C27FD"/>
    <w:rsid w:val="003C3C7D"/>
    <w:rsid w:val="003C5819"/>
    <w:rsid w:val="003C5843"/>
    <w:rsid w:val="003C6AD4"/>
    <w:rsid w:val="003C6B8F"/>
    <w:rsid w:val="003C7189"/>
    <w:rsid w:val="003D0B6B"/>
    <w:rsid w:val="003D0BCC"/>
    <w:rsid w:val="003D1B42"/>
    <w:rsid w:val="003D305C"/>
    <w:rsid w:val="003D5218"/>
    <w:rsid w:val="003D5B6F"/>
    <w:rsid w:val="003D6D64"/>
    <w:rsid w:val="003D7025"/>
    <w:rsid w:val="003D7592"/>
    <w:rsid w:val="003D7BB1"/>
    <w:rsid w:val="003E0A81"/>
    <w:rsid w:val="003E25BC"/>
    <w:rsid w:val="003E4274"/>
    <w:rsid w:val="003E47F3"/>
    <w:rsid w:val="003E62E0"/>
    <w:rsid w:val="003E7C77"/>
    <w:rsid w:val="003E7EEC"/>
    <w:rsid w:val="003F012B"/>
    <w:rsid w:val="003F297E"/>
    <w:rsid w:val="003F2A9A"/>
    <w:rsid w:val="003F4637"/>
    <w:rsid w:val="003F63BB"/>
    <w:rsid w:val="003F7974"/>
    <w:rsid w:val="00406019"/>
    <w:rsid w:val="00407A11"/>
    <w:rsid w:val="00407EEE"/>
    <w:rsid w:val="0041051E"/>
    <w:rsid w:val="004106FA"/>
    <w:rsid w:val="00411464"/>
    <w:rsid w:val="004115BA"/>
    <w:rsid w:val="0041169F"/>
    <w:rsid w:val="00411D79"/>
    <w:rsid w:val="0041346C"/>
    <w:rsid w:val="00415636"/>
    <w:rsid w:val="00415637"/>
    <w:rsid w:val="00416428"/>
    <w:rsid w:val="0041693F"/>
    <w:rsid w:val="00420BE9"/>
    <w:rsid w:val="00422251"/>
    <w:rsid w:val="00422D89"/>
    <w:rsid w:val="004235C9"/>
    <w:rsid w:val="00424E16"/>
    <w:rsid w:val="00425883"/>
    <w:rsid w:val="00425927"/>
    <w:rsid w:val="004301DA"/>
    <w:rsid w:val="00430C1A"/>
    <w:rsid w:val="004321C7"/>
    <w:rsid w:val="004325EE"/>
    <w:rsid w:val="00432E92"/>
    <w:rsid w:val="00433E01"/>
    <w:rsid w:val="00442601"/>
    <w:rsid w:val="004438CF"/>
    <w:rsid w:val="004463BA"/>
    <w:rsid w:val="00446460"/>
    <w:rsid w:val="00447A18"/>
    <w:rsid w:val="00447AFF"/>
    <w:rsid w:val="00451796"/>
    <w:rsid w:val="0045402F"/>
    <w:rsid w:val="00454252"/>
    <w:rsid w:val="00455F5D"/>
    <w:rsid w:val="00457BE6"/>
    <w:rsid w:val="004603DB"/>
    <w:rsid w:val="00460D16"/>
    <w:rsid w:val="0046184C"/>
    <w:rsid w:val="004626EE"/>
    <w:rsid w:val="004631D6"/>
    <w:rsid w:val="00464AB0"/>
    <w:rsid w:val="00467ABC"/>
    <w:rsid w:val="0047057F"/>
    <w:rsid w:val="004713A6"/>
    <w:rsid w:val="0047271C"/>
    <w:rsid w:val="00472913"/>
    <w:rsid w:val="00472A95"/>
    <w:rsid w:val="00473617"/>
    <w:rsid w:val="00474FB0"/>
    <w:rsid w:val="00475380"/>
    <w:rsid w:val="00480210"/>
    <w:rsid w:val="00480452"/>
    <w:rsid w:val="00480785"/>
    <w:rsid w:val="00482173"/>
    <w:rsid w:val="00482225"/>
    <w:rsid w:val="00482812"/>
    <w:rsid w:val="004831E7"/>
    <w:rsid w:val="00484BC7"/>
    <w:rsid w:val="00485147"/>
    <w:rsid w:val="0048539D"/>
    <w:rsid w:val="00486650"/>
    <w:rsid w:val="00490161"/>
    <w:rsid w:val="00490939"/>
    <w:rsid w:val="004924BE"/>
    <w:rsid w:val="00492B3D"/>
    <w:rsid w:val="00497E5C"/>
    <w:rsid w:val="004A0129"/>
    <w:rsid w:val="004A7218"/>
    <w:rsid w:val="004B0183"/>
    <w:rsid w:val="004B03FE"/>
    <w:rsid w:val="004B1C80"/>
    <w:rsid w:val="004B27DC"/>
    <w:rsid w:val="004B2805"/>
    <w:rsid w:val="004B3B9E"/>
    <w:rsid w:val="004B3D30"/>
    <w:rsid w:val="004B7538"/>
    <w:rsid w:val="004C02B7"/>
    <w:rsid w:val="004C3ABD"/>
    <w:rsid w:val="004C4288"/>
    <w:rsid w:val="004C4F6E"/>
    <w:rsid w:val="004C6964"/>
    <w:rsid w:val="004D0820"/>
    <w:rsid w:val="004D193D"/>
    <w:rsid w:val="004D1B74"/>
    <w:rsid w:val="004D2095"/>
    <w:rsid w:val="004D266A"/>
    <w:rsid w:val="004D4A88"/>
    <w:rsid w:val="004D5BA6"/>
    <w:rsid w:val="004D5E0B"/>
    <w:rsid w:val="004D5F75"/>
    <w:rsid w:val="004E124E"/>
    <w:rsid w:val="004E3258"/>
    <w:rsid w:val="004E4F6A"/>
    <w:rsid w:val="004E6EDB"/>
    <w:rsid w:val="004E76E0"/>
    <w:rsid w:val="004E7A39"/>
    <w:rsid w:val="004F0A67"/>
    <w:rsid w:val="004F1097"/>
    <w:rsid w:val="004F50FA"/>
    <w:rsid w:val="004F5A84"/>
    <w:rsid w:val="005006E9"/>
    <w:rsid w:val="00500C11"/>
    <w:rsid w:val="00502063"/>
    <w:rsid w:val="005051C0"/>
    <w:rsid w:val="005105A6"/>
    <w:rsid w:val="00511C4A"/>
    <w:rsid w:val="00512332"/>
    <w:rsid w:val="0051279B"/>
    <w:rsid w:val="00512E49"/>
    <w:rsid w:val="005135E2"/>
    <w:rsid w:val="00513AD9"/>
    <w:rsid w:val="00516FEE"/>
    <w:rsid w:val="00521239"/>
    <w:rsid w:val="005217E0"/>
    <w:rsid w:val="00522295"/>
    <w:rsid w:val="0052299E"/>
    <w:rsid w:val="00524648"/>
    <w:rsid w:val="00526666"/>
    <w:rsid w:val="00526808"/>
    <w:rsid w:val="00526889"/>
    <w:rsid w:val="005323E5"/>
    <w:rsid w:val="00534953"/>
    <w:rsid w:val="005365A6"/>
    <w:rsid w:val="00537479"/>
    <w:rsid w:val="0054084E"/>
    <w:rsid w:val="00542547"/>
    <w:rsid w:val="005426CE"/>
    <w:rsid w:val="00543858"/>
    <w:rsid w:val="0054443E"/>
    <w:rsid w:val="00545243"/>
    <w:rsid w:val="00547E52"/>
    <w:rsid w:val="00551C9B"/>
    <w:rsid w:val="00553243"/>
    <w:rsid w:val="00554226"/>
    <w:rsid w:val="00554B01"/>
    <w:rsid w:val="00556179"/>
    <w:rsid w:val="00557E47"/>
    <w:rsid w:val="005611C5"/>
    <w:rsid w:val="00561A29"/>
    <w:rsid w:val="00562473"/>
    <w:rsid w:val="00563300"/>
    <w:rsid w:val="00564358"/>
    <w:rsid w:val="00564F3B"/>
    <w:rsid w:val="00566CEA"/>
    <w:rsid w:val="0056798B"/>
    <w:rsid w:val="00570EAF"/>
    <w:rsid w:val="00572518"/>
    <w:rsid w:val="005726D4"/>
    <w:rsid w:val="0057315F"/>
    <w:rsid w:val="00573F7B"/>
    <w:rsid w:val="00576B88"/>
    <w:rsid w:val="00576C91"/>
    <w:rsid w:val="00580C99"/>
    <w:rsid w:val="0058101B"/>
    <w:rsid w:val="0058173A"/>
    <w:rsid w:val="00586014"/>
    <w:rsid w:val="005860C4"/>
    <w:rsid w:val="00586AF4"/>
    <w:rsid w:val="0059124A"/>
    <w:rsid w:val="005923EE"/>
    <w:rsid w:val="00593804"/>
    <w:rsid w:val="005958ED"/>
    <w:rsid w:val="005971B7"/>
    <w:rsid w:val="005A0916"/>
    <w:rsid w:val="005A0F5B"/>
    <w:rsid w:val="005A1131"/>
    <w:rsid w:val="005A2BC0"/>
    <w:rsid w:val="005A487A"/>
    <w:rsid w:val="005A5009"/>
    <w:rsid w:val="005A5CD3"/>
    <w:rsid w:val="005A608D"/>
    <w:rsid w:val="005A6D68"/>
    <w:rsid w:val="005A751D"/>
    <w:rsid w:val="005B114F"/>
    <w:rsid w:val="005B24A2"/>
    <w:rsid w:val="005B3D41"/>
    <w:rsid w:val="005B4144"/>
    <w:rsid w:val="005B4E12"/>
    <w:rsid w:val="005C065F"/>
    <w:rsid w:val="005C0BD5"/>
    <w:rsid w:val="005C4195"/>
    <w:rsid w:val="005C488C"/>
    <w:rsid w:val="005C685D"/>
    <w:rsid w:val="005C693A"/>
    <w:rsid w:val="005C6B29"/>
    <w:rsid w:val="005D0918"/>
    <w:rsid w:val="005D11E5"/>
    <w:rsid w:val="005D4C90"/>
    <w:rsid w:val="005E0756"/>
    <w:rsid w:val="005E14BC"/>
    <w:rsid w:val="005E1B94"/>
    <w:rsid w:val="005E399A"/>
    <w:rsid w:val="005E5BAD"/>
    <w:rsid w:val="005F21EE"/>
    <w:rsid w:val="005F39D5"/>
    <w:rsid w:val="005F53C6"/>
    <w:rsid w:val="005F53CF"/>
    <w:rsid w:val="005F65F3"/>
    <w:rsid w:val="005F6CC2"/>
    <w:rsid w:val="005F7995"/>
    <w:rsid w:val="00601590"/>
    <w:rsid w:val="00601DB5"/>
    <w:rsid w:val="0060220C"/>
    <w:rsid w:val="0060424D"/>
    <w:rsid w:val="0060446E"/>
    <w:rsid w:val="00611426"/>
    <w:rsid w:val="00611941"/>
    <w:rsid w:val="00611BA5"/>
    <w:rsid w:val="00611FB3"/>
    <w:rsid w:val="00612B32"/>
    <w:rsid w:val="0061374D"/>
    <w:rsid w:val="00613EB3"/>
    <w:rsid w:val="006144CA"/>
    <w:rsid w:val="006146AC"/>
    <w:rsid w:val="00615EE4"/>
    <w:rsid w:val="006175F8"/>
    <w:rsid w:val="006232BF"/>
    <w:rsid w:val="00625367"/>
    <w:rsid w:val="006255B3"/>
    <w:rsid w:val="0062652C"/>
    <w:rsid w:val="006278DD"/>
    <w:rsid w:val="00627AE6"/>
    <w:rsid w:val="00631522"/>
    <w:rsid w:val="006315BB"/>
    <w:rsid w:val="00636472"/>
    <w:rsid w:val="006403A7"/>
    <w:rsid w:val="006410B6"/>
    <w:rsid w:val="00641D69"/>
    <w:rsid w:val="00642E85"/>
    <w:rsid w:val="00644FEE"/>
    <w:rsid w:val="00646148"/>
    <w:rsid w:val="00647A46"/>
    <w:rsid w:val="00647A90"/>
    <w:rsid w:val="00650F3E"/>
    <w:rsid w:val="006513CC"/>
    <w:rsid w:val="00651417"/>
    <w:rsid w:val="0065183E"/>
    <w:rsid w:val="00652AF3"/>
    <w:rsid w:val="0065371F"/>
    <w:rsid w:val="00656623"/>
    <w:rsid w:val="00663326"/>
    <w:rsid w:val="0066335D"/>
    <w:rsid w:val="00665529"/>
    <w:rsid w:val="00665A2B"/>
    <w:rsid w:val="00665E62"/>
    <w:rsid w:val="00666A8F"/>
    <w:rsid w:val="00666C93"/>
    <w:rsid w:val="00667C5F"/>
    <w:rsid w:val="00667CF1"/>
    <w:rsid w:val="006723A4"/>
    <w:rsid w:val="00674001"/>
    <w:rsid w:val="0067426F"/>
    <w:rsid w:val="006757BB"/>
    <w:rsid w:val="00675FCD"/>
    <w:rsid w:val="00677818"/>
    <w:rsid w:val="006803F1"/>
    <w:rsid w:val="00680C51"/>
    <w:rsid w:val="00682451"/>
    <w:rsid w:val="006843A8"/>
    <w:rsid w:val="006843D3"/>
    <w:rsid w:val="00684B6B"/>
    <w:rsid w:val="00684D65"/>
    <w:rsid w:val="00684FA8"/>
    <w:rsid w:val="006861D2"/>
    <w:rsid w:val="00686565"/>
    <w:rsid w:val="0069042B"/>
    <w:rsid w:val="00691A5D"/>
    <w:rsid w:val="00692461"/>
    <w:rsid w:val="00692BB4"/>
    <w:rsid w:val="00694B42"/>
    <w:rsid w:val="00695519"/>
    <w:rsid w:val="00695896"/>
    <w:rsid w:val="006965A5"/>
    <w:rsid w:val="006A039A"/>
    <w:rsid w:val="006A0FC6"/>
    <w:rsid w:val="006A28F7"/>
    <w:rsid w:val="006A3583"/>
    <w:rsid w:val="006A409B"/>
    <w:rsid w:val="006A565A"/>
    <w:rsid w:val="006A605A"/>
    <w:rsid w:val="006A6D3B"/>
    <w:rsid w:val="006A766C"/>
    <w:rsid w:val="006B2A71"/>
    <w:rsid w:val="006B2AC7"/>
    <w:rsid w:val="006B32C5"/>
    <w:rsid w:val="006B475C"/>
    <w:rsid w:val="006B532E"/>
    <w:rsid w:val="006B5E55"/>
    <w:rsid w:val="006C353D"/>
    <w:rsid w:val="006C414E"/>
    <w:rsid w:val="006C6468"/>
    <w:rsid w:val="006C64CB"/>
    <w:rsid w:val="006C6D9C"/>
    <w:rsid w:val="006C7BBA"/>
    <w:rsid w:val="006D1C1B"/>
    <w:rsid w:val="006D20CB"/>
    <w:rsid w:val="006D2254"/>
    <w:rsid w:val="006D2977"/>
    <w:rsid w:val="006D3193"/>
    <w:rsid w:val="006D38F4"/>
    <w:rsid w:val="006D5E66"/>
    <w:rsid w:val="006E09C3"/>
    <w:rsid w:val="006E0BC2"/>
    <w:rsid w:val="006E1B9A"/>
    <w:rsid w:val="006E1FF7"/>
    <w:rsid w:val="006E261D"/>
    <w:rsid w:val="006E29EA"/>
    <w:rsid w:val="006E2DCD"/>
    <w:rsid w:val="006F06F2"/>
    <w:rsid w:val="006F51AE"/>
    <w:rsid w:val="006F583A"/>
    <w:rsid w:val="00701517"/>
    <w:rsid w:val="00701839"/>
    <w:rsid w:val="00703941"/>
    <w:rsid w:val="007072DB"/>
    <w:rsid w:val="00710C96"/>
    <w:rsid w:val="00713BB3"/>
    <w:rsid w:val="00714C7C"/>
    <w:rsid w:val="00715482"/>
    <w:rsid w:val="007158E4"/>
    <w:rsid w:val="00716BF6"/>
    <w:rsid w:val="00721D07"/>
    <w:rsid w:val="0072217A"/>
    <w:rsid w:val="00723345"/>
    <w:rsid w:val="0072410D"/>
    <w:rsid w:val="00724BDC"/>
    <w:rsid w:val="00724C24"/>
    <w:rsid w:val="00725657"/>
    <w:rsid w:val="00725DEB"/>
    <w:rsid w:val="00725FEA"/>
    <w:rsid w:val="007267E7"/>
    <w:rsid w:val="00731A3E"/>
    <w:rsid w:val="0073310A"/>
    <w:rsid w:val="00733492"/>
    <w:rsid w:val="00734129"/>
    <w:rsid w:val="0073464F"/>
    <w:rsid w:val="007346AF"/>
    <w:rsid w:val="00736BC3"/>
    <w:rsid w:val="007377F4"/>
    <w:rsid w:val="00737A9D"/>
    <w:rsid w:val="007418C2"/>
    <w:rsid w:val="007432AB"/>
    <w:rsid w:val="00743321"/>
    <w:rsid w:val="00743C51"/>
    <w:rsid w:val="0074432E"/>
    <w:rsid w:val="007459BD"/>
    <w:rsid w:val="00753345"/>
    <w:rsid w:val="00755E2B"/>
    <w:rsid w:val="00756968"/>
    <w:rsid w:val="00760621"/>
    <w:rsid w:val="00760E70"/>
    <w:rsid w:val="007614CE"/>
    <w:rsid w:val="007629C2"/>
    <w:rsid w:val="00763762"/>
    <w:rsid w:val="007652C6"/>
    <w:rsid w:val="00765A85"/>
    <w:rsid w:val="00772947"/>
    <w:rsid w:val="00772DE1"/>
    <w:rsid w:val="00774EB9"/>
    <w:rsid w:val="00776606"/>
    <w:rsid w:val="0077707C"/>
    <w:rsid w:val="0077788B"/>
    <w:rsid w:val="007809D0"/>
    <w:rsid w:val="00782E14"/>
    <w:rsid w:val="00783498"/>
    <w:rsid w:val="00783FD2"/>
    <w:rsid w:val="00784F36"/>
    <w:rsid w:val="00785304"/>
    <w:rsid w:val="00787891"/>
    <w:rsid w:val="00793E3E"/>
    <w:rsid w:val="007951EC"/>
    <w:rsid w:val="00795A10"/>
    <w:rsid w:val="00797600"/>
    <w:rsid w:val="00797713"/>
    <w:rsid w:val="007A04D2"/>
    <w:rsid w:val="007A0D64"/>
    <w:rsid w:val="007A22A4"/>
    <w:rsid w:val="007A28CE"/>
    <w:rsid w:val="007A607F"/>
    <w:rsid w:val="007A661B"/>
    <w:rsid w:val="007A720B"/>
    <w:rsid w:val="007A7439"/>
    <w:rsid w:val="007B18AA"/>
    <w:rsid w:val="007B1A53"/>
    <w:rsid w:val="007B1F31"/>
    <w:rsid w:val="007B2CF0"/>
    <w:rsid w:val="007B3ACA"/>
    <w:rsid w:val="007B4145"/>
    <w:rsid w:val="007B499E"/>
    <w:rsid w:val="007B55C8"/>
    <w:rsid w:val="007B5C72"/>
    <w:rsid w:val="007B77A1"/>
    <w:rsid w:val="007C1BD5"/>
    <w:rsid w:val="007C2E88"/>
    <w:rsid w:val="007C3994"/>
    <w:rsid w:val="007C477D"/>
    <w:rsid w:val="007C50BC"/>
    <w:rsid w:val="007C6580"/>
    <w:rsid w:val="007D0471"/>
    <w:rsid w:val="007D2DB9"/>
    <w:rsid w:val="007D3F52"/>
    <w:rsid w:val="007D7096"/>
    <w:rsid w:val="007E4F8E"/>
    <w:rsid w:val="007E5503"/>
    <w:rsid w:val="007F1E17"/>
    <w:rsid w:val="007F3BA7"/>
    <w:rsid w:val="007F3BC0"/>
    <w:rsid w:val="007F469F"/>
    <w:rsid w:val="007F51C8"/>
    <w:rsid w:val="007F5A2A"/>
    <w:rsid w:val="007F5A65"/>
    <w:rsid w:val="007F750B"/>
    <w:rsid w:val="008013F3"/>
    <w:rsid w:val="00802FD9"/>
    <w:rsid w:val="00805862"/>
    <w:rsid w:val="0080665B"/>
    <w:rsid w:val="008105AC"/>
    <w:rsid w:val="00811A82"/>
    <w:rsid w:val="008142CF"/>
    <w:rsid w:val="00815884"/>
    <w:rsid w:val="00815E3C"/>
    <w:rsid w:val="00817143"/>
    <w:rsid w:val="00817B21"/>
    <w:rsid w:val="00820ABB"/>
    <w:rsid w:val="00821634"/>
    <w:rsid w:val="00823AE7"/>
    <w:rsid w:val="008261ED"/>
    <w:rsid w:val="008270FD"/>
    <w:rsid w:val="0082756A"/>
    <w:rsid w:val="00830CE4"/>
    <w:rsid w:val="0083210B"/>
    <w:rsid w:val="00833379"/>
    <w:rsid w:val="008336DF"/>
    <w:rsid w:val="00833B07"/>
    <w:rsid w:val="0083450F"/>
    <w:rsid w:val="0083515F"/>
    <w:rsid w:val="008403C3"/>
    <w:rsid w:val="00841EDC"/>
    <w:rsid w:val="00841EE5"/>
    <w:rsid w:val="008453E2"/>
    <w:rsid w:val="00846890"/>
    <w:rsid w:val="00847441"/>
    <w:rsid w:val="0084753E"/>
    <w:rsid w:val="00851A3F"/>
    <w:rsid w:val="008529BC"/>
    <w:rsid w:val="00853BBA"/>
    <w:rsid w:val="00853FD3"/>
    <w:rsid w:val="00855775"/>
    <w:rsid w:val="0085618C"/>
    <w:rsid w:val="008573A7"/>
    <w:rsid w:val="008600F5"/>
    <w:rsid w:val="008622B8"/>
    <w:rsid w:val="00862310"/>
    <w:rsid w:val="00863908"/>
    <w:rsid w:val="00865226"/>
    <w:rsid w:val="00870727"/>
    <w:rsid w:val="00871811"/>
    <w:rsid w:val="008718D7"/>
    <w:rsid w:val="00873103"/>
    <w:rsid w:val="00873538"/>
    <w:rsid w:val="0087456A"/>
    <w:rsid w:val="00874722"/>
    <w:rsid w:val="00874AE0"/>
    <w:rsid w:val="0087547A"/>
    <w:rsid w:val="0088116C"/>
    <w:rsid w:val="0088128D"/>
    <w:rsid w:val="00882022"/>
    <w:rsid w:val="00882E9B"/>
    <w:rsid w:val="0088360D"/>
    <w:rsid w:val="00884A32"/>
    <w:rsid w:val="00887DC5"/>
    <w:rsid w:val="00891CC8"/>
    <w:rsid w:val="00896893"/>
    <w:rsid w:val="008A162F"/>
    <w:rsid w:val="008A2173"/>
    <w:rsid w:val="008A3153"/>
    <w:rsid w:val="008A36EE"/>
    <w:rsid w:val="008A3E79"/>
    <w:rsid w:val="008A61B0"/>
    <w:rsid w:val="008B02A2"/>
    <w:rsid w:val="008B09F0"/>
    <w:rsid w:val="008B2D32"/>
    <w:rsid w:val="008B4705"/>
    <w:rsid w:val="008B4B85"/>
    <w:rsid w:val="008B503A"/>
    <w:rsid w:val="008B5BCD"/>
    <w:rsid w:val="008B63C1"/>
    <w:rsid w:val="008B69D3"/>
    <w:rsid w:val="008B6AA5"/>
    <w:rsid w:val="008B6E6F"/>
    <w:rsid w:val="008C1141"/>
    <w:rsid w:val="008C2842"/>
    <w:rsid w:val="008C43B0"/>
    <w:rsid w:val="008C49D5"/>
    <w:rsid w:val="008C55D4"/>
    <w:rsid w:val="008C5651"/>
    <w:rsid w:val="008C5973"/>
    <w:rsid w:val="008C6610"/>
    <w:rsid w:val="008C6EDD"/>
    <w:rsid w:val="008C7DBF"/>
    <w:rsid w:val="008C7FB9"/>
    <w:rsid w:val="008D0144"/>
    <w:rsid w:val="008D02C2"/>
    <w:rsid w:val="008D0EFB"/>
    <w:rsid w:val="008D264B"/>
    <w:rsid w:val="008D391E"/>
    <w:rsid w:val="008D3FF6"/>
    <w:rsid w:val="008D4322"/>
    <w:rsid w:val="008E24CB"/>
    <w:rsid w:val="008E4A2A"/>
    <w:rsid w:val="008E54E1"/>
    <w:rsid w:val="008E5938"/>
    <w:rsid w:val="008E6206"/>
    <w:rsid w:val="008E79D5"/>
    <w:rsid w:val="008F0595"/>
    <w:rsid w:val="008F2C74"/>
    <w:rsid w:val="008F4797"/>
    <w:rsid w:val="008F48A1"/>
    <w:rsid w:val="00901A59"/>
    <w:rsid w:val="00903BDE"/>
    <w:rsid w:val="009071E1"/>
    <w:rsid w:val="009106CB"/>
    <w:rsid w:val="00910C63"/>
    <w:rsid w:val="00910E83"/>
    <w:rsid w:val="0091507C"/>
    <w:rsid w:val="00917ABE"/>
    <w:rsid w:val="009208B9"/>
    <w:rsid w:val="00921699"/>
    <w:rsid w:val="009217DC"/>
    <w:rsid w:val="00922185"/>
    <w:rsid w:val="0092230A"/>
    <w:rsid w:val="0092316A"/>
    <w:rsid w:val="0092569D"/>
    <w:rsid w:val="009257A3"/>
    <w:rsid w:val="00927631"/>
    <w:rsid w:val="00927BD6"/>
    <w:rsid w:val="00927CBD"/>
    <w:rsid w:val="00927E60"/>
    <w:rsid w:val="0093217F"/>
    <w:rsid w:val="00932ACE"/>
    <w:rsid w:val="0093397B"/>
    <w:rsid w:val="00935B65"/>
    <w:rsid w:val="00935C1A"/>
    <w:rsid w:val="00940C98"/>
    <w:rsid w:val="00940D48"/>
    <w:rsid w:val="009416A3"/>
    <w:rsid w:val="009417CB"/>
    <w:rsid w:val="00942BF6"/>
    <w:rsid w:val="00945630"/>
    <w:rsid w:val="00946A92"/>
    <w:rsid w:val="00950492"/>
    <w:rsid w:val="00950F3D"/>
    <w:rsid w:val="009520D8"/>
    <w:rsid w:val="009520E8"/>
    <w:rsid w:val="00953885"/>
    <w:rsid w:val="00956CD7"/>
    <w:rsid w:val="0095727A"/>
    <w:rsid w:val="009608F9"/>
    <w:rsid w:val="00961A6F"/>
    <w:rsid w:val="00962048"/>
    <w:rsid w:val="00963884"/>
    <w:rsid w:val="00964706"/>
    <w:rsid w:val="00966D36"/>
    <w:rsid w:val="00967D83"/>
    <w:rsid w:val="0097008E"/>
    <w:rsid w:val="009713F6"/>
    <w:rsid w:val="00972F74"/>
    <w:rsid w:val="0097350B"/>
    <w:rsid w:val="00973777"/>
    <w:rsid w:val="009743A6"/>
    <w:rsid w:val="00975B04"/>
    <w:rsid w:val="00975C6F"/>
    <w:rsid w:val="00976137"/>
    <w:rsid w:val="00980938"/>
    <w:rsid w:val="00987BAB"/>
    <w:rsid w:val="0099042F"/>
    <w:rsid w:val="009908AB"/>
    <w:rsid w:val="00992467"/>
    <w:rsid w:val="009939B9"/>
    <w:rsid w:val="00995446"/>
    <w:rsid w:val="00995D53"/>
    <w:rsid w:val="009A225C"/>
    <w:rsid w:val="009A3E9B"/>
    <w:rsid w:val="009A4399"/>
    <w:rsid w:val="009A5072"/>
    <w:rsid w:val="009A54ED"/>
    <w:rsid w:val="009A5B37"/>
    <w:rsid w:val="009B0E0F"/>
    <w:rsid w:val="009B3CA7"/>
    <w:rsid w:val="009B51F3"/>
    <w:rsid w:val="009B5FCD"/>
    <w:rsid w:val="009B6D92"/>
    <w:rsid w:val="009C06AC"/>
    <w:rsid w:val="009C1400"/>
    <w:rsid w:val="009C179F"/>
    <w:rsid w:val="009C294C"/>
    <w:rsid w:val="009C4980"/>
    <w:rsid w:val="009C5D07"/>
    <w:rsid w:val="009C5DA1"/>
    <w:rsid w:val="009C7938"/>
    <w:rsid w:val="009D00C2"/>
    <w:rsid w:val="009D07D4"/>
    <w:rsid w:val="009D26D1"/>
    <w:rsid w:val="009D40B2"/>
    <w:rsid w:val="009D41BF"/>
    <w:rsid w:val="009D4480"/>
    <w:rsid w:val="009D44CC"/>
    <w:rsid w:val="009D525B"/>
    <w:rsid w:val="009D56CC"/>
    <w:rsid w:val="009D720B"/>
    <w:rsid w:val="009D7545"/>
    <w:rsid w:val="009D7564"/>
    <w:rsid w:val="009E16E2"/>
    <w:rsid w:val="009E1F6F"/>
    <w:rsid w:val="009E758B"/>
    <w:rsid w:val="009F0461"/>
    <w:rsid w:val="009F0C51"/>
    <w:rsid w:val="009F18E4"/>
    <w:rsid w:val="009F3399"/>
    <w:rsid w:val="00A00447"/>
    <w:rsid w:val="00A0047F"/>
    <w:rsid w:val="00A00549"/>
    <w:rsid w:val="00A00A80"/>
    <w:rsid w:val="00A02F63"/>
    <w:rsid w:val="00A06078"/>
    <w:rsid w:val="00A105A6"/>
    <w:rsid w:val="00A11BFB"/>
    <w:rsid w:val="00A14874"/>
    <w:rsid w:val="00A14A8F"/>
    <w:rsid w:val="00A15682"/>
    <w:rsid w:val="00A175BF"/>
    <w:rsid w:val="00A20641"/>
    <w:rsid w:val="00A23E74"/>
    <w:rsid w:val="00A24BE6"/>
    <w:rsid w:val="00A25421"/>
    <w:rsid w:val="00A25EF9"/>
    <w:rsid w:val="00A26B2E"/>
    <w:rsid w:val="00A27229"/>
    <w:rsid w:val="00A27E22"/>
    <w:rsid w:val="00A3020F"/>
    <w:rsid w:val="00A30F76"/>
    <w:rsid w:val="00A31251"/>
    <w:rsid w:val="00A319C7"/>
    <w:rsid w:val="00A32199"/>
    <w:rsid w:val="00A32539"/>
    <w:rsid w:val="00A330F2"/>
    <w:rsid w:val="00A3434F"/>
    <w:rsid w:val="00A3488D"/>
    <w:rsid w:val="00A36FCF"/>
    <w:rsid w:val="00A42DA7"/>
    <w:rsid w:val="00A43ED9"/>
    <w:rsid w:val="00A4537D"/>
    <w:rsid w:val="00A45512"/>
    <w:rsid w:val="00A50B3D"/>
    <w:rsid w:val="00A51527"/>
    <w:rsid w:val="00A5155E"/>
    <w:rsid w:val="00A515A7"/>
    <w:rsid w:val="00A54010"/>
    <w:rsid w:val="00A57483"/>
    <w:rsid w:val="00A60FB4"/>
    <w:rsid w:val="00A610C3"/>
    <w:rsid w:val="00A619FA"/>
    <w:rsid w:val="00A62860"/>
    <w:rsid w:val="00A62F5E"/>
    <w:rsid w:val="00A63C40"/>
    <w:rsid w:val="00A652B0"/>
    <w:rsid w:val="00A65710"/>
    <w:rsid w:val="00A66865"/>
    <w:rsid w:val="00A67F10"/>
    <w:rsid w:val="00A707E7"/>
    <w:rsid w:val="00A716B8"/>
    <w:rsid w:val="00A719BD"/>
    <w:rsid w:val="00A728F9"/>
    <w:rsid w:val="00A75D74"/>
    <w:rsid w:val="00A801C8"/>
    <w:rsid w:val="00A82A5B"/>
    <w:rsid w:val="00A835B3"/>
    <w:rsid w:val="00A86D8F"/>
    <w:rsid w:val="00A91CF3"/>
    <w:rsid w:val="00A95939"/>
    <w:rsid w:val="00A96A0A"/>
    <w:rsid w:val="00A97373"/>
    <w:rsid w:val="00AA1245"/>
    <w:rsid w:val="00AA26F8"/>
    <w:rsid w:val="00AA468C"/>
    <w:rsid w:val="00AB1B52"/>
    <w:rsid w:val="00AB2AA4"/>
    <w:rsid w:val="00AB3333"/>
    <w:rsid w:val="00AB5892"/>
    <w:rsid w:val="00AB7FAE"/>
    <w:rsid w:val="00AC02A3"/>
    <w:rsid w:val="00AC336B"/>
    <w:rsid w:val="00AC350C"/>
    <w:rsid w:val="00AC4954"/>
    <w:rsid w:val="00AC49A7"/>
    <w:rsid w:val="00AC5775"/>
    <w:rsid w:val="00AC59D5"/>
    <w:rsid w:val="00AC61C7"/>
    <w:rsid w:val="00AC73F1"/>
    <w:rsid w:val="00AD0EB1"/>
    <w:rsid w:val="00AD171D"/>
    <w:rsid w:val="00AD25D6"/>
    <w:rsid w:val="00AD368C"/>
    <w:rsid w:val="00AD4736"/>
    <w:rsid w:val="00AE0954"/>
    <w:rsid w:val="00AE0EFC"/>
    <w:rsid w:val="00AE20AE"/>
    <w:rsid w:val="00AE3562"/>
    <w:rsid w:val="00AE5D7F"/>
    <w:rsid w:val="00AE6D25"/>
    <w:rsid w:val="00AF146F"/>
    <w:rsid w:val="00AF1A0F"/>
    <w:rsid w:val="00AF1AF6"/>
    <w:rsid w:val="00AF29CF"/>
    <w:rsid w:val="00AF69C3"/>
    <w:rsid w:val="00AF78F2"/>
    <w:rsid w:val="00AF7B48"/>
    <w:rsid w:val="00B006AB"/>
    <w:rsid w:val="00B012D9"/>
    <w:rsid w:val="00B01630"/>
    <w:rsid w:val="00B045DC"/>
    <w:rsid w:val="00B04F2B"/>
    <w:rsid w:val="00B05FB0"/>
    <w:rsid w:val="00B074F3"/>
    <w:rsid w:val="00B07503"/>
    <w:rsid w:val="00B07629"/>
    <w:rsid w:val="00B10ADA"/>
    <w:rsid w:val="00B124A8"/>
    <w:rsid w:val="00B13E9E"/>
    <w:rsid w:val="00B14255"/>
    <w:rsid w:val="00B1495D"/>
    <w:rsid w:val="00B14A1A"/>
    <w:rsid w:val="00B15276"/>
    <w:rsid w:val="00B24743"/>
    <w:rsid w:val="00B248E3"/>
    <w:rsid w:val="00B253E9"/>
    <w:rsid w:val="00B26D15"/>
    <w:rsid w:val="00B276B7"/>
    <w:rsid w:val="00B27CBC"/>
    <w:rsid w:val="00B33AD8"/>
    <w:rsid w:val="00B3433C"/>
    <w:rsid w:val="00B3484D"/>
    <w:rsid w:val="00B34C2D"/>
    <w:rsid w:val="00B35448"/>
    <w:rsid w:val="00B3636D"/>
    <w:rsid w:val="00B3693A"/>
    <w:rsid w:val="00B375DB"/>
    <w:rsid w:val="00B37B63"/>
    <w:rsid w:val="00B37D29"/>
    <w:rsid w:val="00B40DCD"/>
    <w:rsid w:val="00B41EB4"/>
    <w:rsid w:val="00B42C2A"/>
    <w:rsid w:val="00B43120"/>
    <w:rsid w:val="00B4408C"/>
    <w:rsid w:val="00B448AF"/>
    <w:rsid w:val="00B44918"/>
    <w:rsid w:val="00B455A5"/>
    <w:rsid w:val="00B4594D"/>
    <w:rsid w:val="00B50EFC"/>
    <w:rsid w:val="00B5237F"/>
    <w:rsid w:val="00B55071"/>
    <w:rsid w:val="00B55C23"/>
    <w:rsid w:val="00B6280A"/>
    <w:rsid w:val="00B63FF1"/>
    <w:rsid w:val="00B645C8"/>
    <w:rsid w:val="00B66E56"/>
    <w:rsid w:val="00B71FA0"/>
    <w:rsid w:val="00B7407A"/>
    <w:rsid w:val="00B7419D"/>
    <w:rsid w:val="00B75309"/>
    <w:rsid w:val="00B8040A"/>
    <w:rsid w:val="00B82E7A"/>
    <w:rsid w:val="00B834BF"/>
    <w:rsid w:val="00B8545E"/>
    <w:rsid w:val="00B8625C"/>
    <w:rsid w:val="00B86CEA"/>
    <w:rsid w:val="00B97626"/>
    <w:rsid w:val="00BA13A7"/>
    <w:rsid w:val="00BA2140"/>
    <w:rsid w:val="00BA46C3"/>
    <w:rsid w:val="00BA585D"/>
    <w:rsid w:val="00BA5880"/>
    <w:rsid w:val="00BA623B"/>
    <w:rsid w:val="00BA686E"/>
    <w:rsid w:val="00BB45CB"/>
    <w:rsid w:val="00BB6D65"/>
    <w:rsid w:val="00BB7F1D"/>
    <w:rsid w:val="00BC0CF5"/>
    <w:rsid w:val="00BC1BBE"/>
    <w:rsid w:val="00BC3D1D"/>
    <w:rsid w:val="00BC48B2"/>
    <w:rsid w:val="00BC6C23"/>
    <w:rsid w:val="00BC6F36"/>
    <w:rsid w:val="00BC7277"/>
    <w:rsid w:val="00BD21BA"/>
    <w:rsid w:val="00BD2677"/>
    <w:rsid w:val="00BD7653"/>
    <w:rsid w:val="00BE0AD6"/>
    <w:rsid w:val="00BE1B0B"/>
    <w:rsid w:val="00BE277E"/>
    <w:rsid w:val="00BE3C1A"/>
    <w:rsid w:val="00BE44CC"/>
    <w:rsid w:val="00BE547C"/>
    <w:rsid w:val="00BE63AA"/>
    <w:rsid w:val="00BF3A36"/>
    <w:rsid w:val="00BF4994"/>
    <w:rsid w:val="00BF5075"/>
    <w:rsid w:val="00C02B30"/>
    <w:rsid w:val="00C02D72"/>
    <w:rsid w:val="00C04925"/>
    <w:rsid w:val="00C05589"/>
    <w:rsid w:val="00C05CBF"/>
    <w:rsid w:val="00C1572A"/>
    <w:rsid w:val="00C15C26"/>
    <w:rsid w:val="00C17511"/>
    <w:rsid w:val="00C1799C"/>
    <w:rsid w:val="00C22309"/>
    <w:rsid w:val="00C23626"/>
    <w:rsid w:val="00C252E4"/>
    <w:rsid w:val="00C259A3"/>
    <w:rsid w:val="00C25D90"/>
    <w:rsid w:val="00C277DB"/>
    <w:rsid w:val="00C277E4"/>
    <w:rsid w:val="00C27F4A"/>
    <w:rsid w:val="00C31233"/>
    <w:rsid w:val="00C3287D"/>
    <w:rsid w:val="00C32FA9"/>
    <w:rsid w:val="00C341AD"/>
    <w:rsid w:val="00C357C0"/>
    <w:rsid w:val="00C36355"/>
    <w:rsid w:val="00C36411"/>
    <w:rsid w:val="00C36A95"/>
    <w:rsid w:val="00C4391E"/>
    <w:rsid w:val="00C44849"/>
    <w:rsid w:val="00C46163"/>
    <w:rsid w:val="00C4638D"/>
    <w:rsid w:val="00C465EC"/>
    <w:rsid w:val="00C50EAB"/>
    <w:rsid w:val="00C5449D"/>
    <w:rsid w:val="00C60BFF"/>
    <w:rsid w:val="00C62161"/>
    <w:rsid w:val="00C629DA"/>
    <w:rsid w:val="00C62B55"/>
    <w:rsid w:val="00C62C9C"/>
    <w:rsid w:val="00C63549"/>
    <w:rsid w:val="00C63C42"/>
    <w:rsid w:val="00C65D5E"/>
    <w:rsid w:val="00C7044A"/>
    <w:rsid w:val="00C71E85"/>
    <w:rsid w:val="00C72352"/>
    <w:rsid w:val="00C729C8"/>
    <w:rsid w:val="00C72DF3"/>
    <w:rsid w:val="00C737D2"/>
    <w:rsid w:val="00C7558C"/>
    <w:rsid w:val="00C77628"/>
    <w:rsid w:val="00C81662"/>
    <w:rsid w:val="00C81AB3"/>
    <w:rsid w:val="00C83FBE"/>
    <w:rsid w:val="00C84508"/>
    <w:rsid w:val="00C84D78"/>
    <w:rsid w:val="00C8527B"/>
    <w:rsid w:val="00C86740"/>
    <w:rsid w:val="00C879DC"/>
    <w:rsid w:val="00C92CBE"/>
    <w:rsid w:val="00C956A3"/>
    <w:rsid w:val="00C97106"/>
    <w:rsid w:val="00C975EF"/>
    <w:rsid w:val="00CA0414"/>
    <w:rsid w:val="00CA1DC8"/>
    <w:rsid w:val="00CA25A1"/>
    <w:rsid w:val="00CA3A3E"/>
    <w:rsid w:val="00CA3BD4"/>
    <w:rsid w:val="00CA3FA5"/>
    <w:rsid w:val="00CA6659"/>
    <w:rsid w:val="00CA6EC5"/>
    <w:rsid w:val="00CB11FD"/>
    <w:rsid w:val="00CB16B2"/>
    <w:rsid w:val="00CB1CD6"/>
    <w:rsid w:val="00CB4259"/>
    <w:rsid w:val="00CB4937"/>
    <w:rsid w:val="00CB69C5"/>
    <w:rsid w:val="00CB6B67"/>
    <w:rsid w:val="00CB7AF1"/>
    <w:rsid w:val="00CC27AB"/>
    <w:rsid w:val="00CC402B"/>
    <w:rsid w:val="00CC5E6C"/>
    <w:rsid w:val="00CC7A17"/>
    <w:rsid w:val="00CD2AFA"/>
    <w:rsid w:val="00CD4696"/>
    <w:rsid w:val="00CD4D25"/>
    <w:rsid w:val="00CD711C"/>
    <w:rsid w:val="00CE08EC"/>
    <w:rsid w:val="00CE11C0"/>
    <w:rsid w:val="00CE19AC"/>
    <w:rsid w:val="00CE3507"/>
    <w:rsid w:val="00CE50FC"/>
    <w:rsid w:val="00CE6765"/>
    <w:rsid w:val="00CE6B5E"/>
    <w:rsid w:val="00CE6C05"/>
    <w:rsid w:val="00CF19D2"/>
    <w:rsid w:val="00D019D3"/>
    <w:rsid w:val="00D02064"/>
    <w:rsid w:val="00D02A22"/>
    <w:rsid w:val="00D06CB3"/>
    <w:rsid w:val="00D06F08"/>
    <w:rsid w:val="00D076C5"/>
    <w:rsid w:val="00D167E3"/>
    <w:rsid w:val="00D21FA9"/>
    <w:rsid w:val="00D220B6"/>
    <w:rsid w:val="00D229BE"/>
    <w:rsid w:val="00D22B58"/>
    <w:rsid w:val="00D24BBC"/>
    <w:rsid w:val="00D2548F"/>
    <w:rsid w:val="00D25B84"/>
    <w:rsid w:val="00D25CF2"/>
    <w:rsid w:val="00D315B3"/>
    <w:rsid w:val="00D33B76"/>
    <w:rsid w:val="00D35F5F"/>
    <w:rsid w:val="00D3626C"/>
    <w:rsid w:val="00D40B90"/>
    <w:rsid w:val="00D41212"/>
    <w:rsid w:val="00D43A2D"/>
    <w:rsid w:val="00D4526C"/>
    <w:rsid w:val="00D46C41"/>
    <w:rsid w:val="00D46F6F"/>
    <w:rsid w:val="00D50189"/>
    <w:rsid w:val="00D502BA"/>
    <w:rsid w:val="00D50A61"/>
    <w:rsid w:val="00D51E37"/>
    <w:rsid w:val="00D522FD"/>
    <w:rsid w:val="00D5365D"/>
    <w:rsid w:val="00D537FA"/>
    <w:rsid w:val="00D53C31"/>
    <w:rsid w:val="00D550C2"/>
    <w:rsid w:val="00D555A4"/>
    <w:rsid w:val="00D56519"/>
    <w:rsid w:val="00D56839"/>
    <w:rsid w:val="00D57043"/>
    <w:rsid w:val="00D572F9"/>
    <w:rsid w:val="00D61453"/>
    <w:rsid w:val="00D6180A"/>
    <w:rsid w:val="00D6228E"/>
    <w:rsid w:val="00D63D2B"/>
    <w:rsid w:val="00D70075"/>
    <w:rsid w:val="00D73192"/>
    <w:rsid w:val="00D746B0"/>
    <w:rsid w:val="00D77872"/>
    <w:rsid w:val="00D801B1"/>
    <w:rsid w:val="00D80826"/>
    <w:rsid w:val="00D83E8C"/>
    <w:rsid w:val="00D84B68"/>
    <w:rsid w:val="00D86702"/>
    <w:rsid w:val="00D874B0"/>
    <w:rsid w:val="00D91D4E"/>
    <w:rsid w:val="00D922B2"/>
    <w:rsid w:val="00D922D0"/>
    <w:rsid w:val="00D943AD"/>
    <w:rsid w:val="00D97799"/>
    <w:rsid w:val="00DA039D"/>
    <w:rsid w:val="00DA0D37"/>
    <w:rsid w:val="00DA23BF"/>
    <w:rsid w:val="00DA3F99"/>
    <w:rsid w:val="00DA7B1C"/>
    <w:rsid w:val="00DB040B"/>
    <w:rsid w:val="00DB0AC7"/>
    <w:rsid w:val="00DB4AE7"/>
    <w:rsid w:val="00DB6F80"/>
    <w:rsid w:val="00DC2390"/>
    <w:rsid w:val="00DC3C15"/>
    <w:rsid w:val="00DC4A09"/>
    <w:rsid w:val="00DD02C2"/>
    <w:rsid w:val="00DD140B"/>
    <w:rsid w:val="00DD3556"/>
    <w:rsid w:val="00DD38AE"/>
    <w:rsid w:val="00DD6B58"/>
    <w:rsid w:val="00DE0CB2"/>
    <w:rsid w:val="00DE1850"/>
    <w:rsid w:val="00DE2D81"/>
    <w:rsid w:val="00DF0843"/>
    <w:rsid w:val="00DF40B5"/>
    <w:rsid w:val="00DF5476"/>
    <w:rsid w:val="00DF6824"/>
    <w:rsid w:val="00E00065"/>
    <w:rsid w:val="00E01B5A"/>
    <w:rsid w:val="00E02917"/>
    <w:rsid w:val="00E03901"/>
    <w:rsid w:val="00E03E1C"/>
    <w:rsid w:val="00E04643"/>
    <w:rsid w:val="00E04877"/>
    <w:rsid w:val="00E07155"/>
    <w:rsid w:val="00E075D5"/>
    <w:rsid w:val="00E16DDA"/>
    <w:rsid w:val="00E20D92"/>
    <w:rsid w:val="00E2438D"/>
    <w:rsid w:val="00E2625A"/>
    <w:rsid w:val="00E26C55"/>
    <w:rsid w:val="00E301D4"/>
    <w:rsid w:val="00E30688"/>
    <w:rsid w:val="00E35E6C"/>
    <w:rsid w:val="00E36DC2"/>
    <w:rsid w:val="00E374CB"/>
    <w:rsid w:val="00E413C7"/>
    <w:rsid w:val="00E444E3"/>
    <w:rsid w:val="00E45BCC"/>
    <w:rsid w:val="00E45E2D"/>
    <w:rsid w:val="00E53DEB"/>
    <w:rsid w:val="00E5750F"/>
    <w:rsid w:val="00E60CC7"/>
    <w:rsid w:val="00E61DE3"/>
    <w:rsid w:val="00E638FC"/>
    <w:rsid w:val="00E641B8"/>
    <w:rsid w:val="00E65445"/>
    <w:rsid w:val="00E65F62"/>
    <w:rsid w:val="00E66D54"/>
    <w:rsid w:val="00E67BE0"/>
    <w:rsid w:val="00E702D9"/>
    <w:rsid w:val="00E72D2E"/>
    <w:rsid w:val="00E7318B"/>
    <w:rsid w:val="00E75C97"/>
    <w:rsid w:val="00E776DB"/>
    <w:rsid w:val="00E77E26"/>
    <w:rsid w:val="00E805D3"/>
    <w:rsid w:val="00E8184E"/>
    <w:rsid w:val="00E82AC7"/>
    <w:rsid w:val="00E836C5"/>
    <w:rsid w:val="00E85879"/>
    <w:rsid w:val="00E85DCC"/>
    <w:rsid w:val="00E91EF1"/>
    <w:rsid w:val="00E92B6D"/>
    <w:rsid w:val="00E95585"/>
    <w:rsid w:val="00E9586C"/>
    <w:rsid w:val="00E97C1D"/>
    <w:rsid w:val="00EA07E8"/>
    <w:rsid w:val="00EA0A0B"/>
    <w:rsid w:val="00EA15F7"/>
    <w:rsid w:val="00EA2B6E"/>
    <w:rsid w:val="00EA5884"/>
    <w:rsid w:val="00EA6C45"/>
    <w:rsid w:val="00EA6E54"/>
    <w:rsid w:val="00EB261C"/>
    <w:rsid w:val="00EB30EC"/>
    <w:rsid w:val="00EB3497"/>
    <w:rsid w:val="00EB354F"/>
    <w:rsid w:val="00EB3B1F"/>
    <w:rsid w:val="00EB5F77"/>
    <w:rsid w:val="00EB7BC3"/>
    <w:rsid w:val="00EC05B2"/>
    <w:rsid w:val="00EC0C17"/>
    <w:rsid w:val="00EC2809"/>
    <w:rsid w:val="00EC2832"/>
    <w:rsid w:val="00EC2E99"/>
    <w:rsid w:val="00ED353F"/>
    <w:rsid w:val="00ED407D"/>
    <w:rsid w:val="00ED4F8F"/>
    <w:rsid w:val="00ED58AE"/>
    <w:rsid w:val="00ED6922"/>
    <w:rsid w:val="00EE1FEA"/>
    <w:rsid w:val="00EE3312"/>
    <w:rsid w:val="00EE5BB5"/>
    <w:rsid w:val="00EE757A"/>
    <w:rsid w:val="00EE7C33"/>
    <w:rsid w:val="00EF0887"/>
    <w:rsid w:val="00EF1B86"/>
    <w:rsid w:val="00EF206A"/>
    <w:rsid w:val="00EF4BC9"/>
    <w:rsid w:val="00EF7DCC"/>
    <w:rsid w:val="00F0017A"/>
    <w:rsid w:val="00F00CA1"/>
    <w:rsid w:val="00F00E5C"/>
    <w:rsid w:val="00F0100F"/>
    <w:rsid w:val="00F0513B"/>
    <w:rsid w:val="00F06EFD"/>
    <w:rsid w:val="00F06F85"/>
    <w:rsid w:val="00F07508"/>
    <w:rsid w:val="00F1025C"/>
    <w:rsid w:val="00F11F06"/>
    <w:rsid w:val="00F140B8"/>
    <w:rsid w:val="00F1412C"/>
    <w:rsid w:val="00F1610F"/>
    <w:rsid w:val="00F178D1"/>
    <w:rsid w:val="00F17CFA"/>
    <w:rsid w:val="00F20157"/>
    <w:rsid w:val="00F206A5"/>
    <w:rsid w:val="00F21BC7"/>
    <w:rsid w:val="00F24967"/>
    <w:rsid w:val="00F32222"/>
    <w:rsid w:val="00F331CF"/>
    <w:rsid w:val="00F34039"/>
    <w:rsid w:val="00F3649E"/>
    <w:rsid w:val="00F37108"/>
    <w:rsid w:val="00F414CA"/>
    <w:rsid w:val="00F42616"/>
    <w:rsid w:val="00F43158"/>
    <w:rsid w:val="00F4453D"/>
    <w:rsid w:val="00F4558F"/>
    <w:rsid w:val="00F45B80"/>
    <w:rsid w:val="00F5084D"/>
    <w:rsid w:val="00F555D2"/>
    <w:rsid w:val="00F57768"/>
    <w:rsid w:val="00F577FA"/>
    <w:rsid w:val="00F63AA0"/>
    <w:rsid w:val="00F66FCD"/>
    <w:rsid w:val="00F66FF6"/>
    <w:rsid w:val="00F73B64"/>
    <w:rsid w:val="00F77A34"/>
    <w:rsid w:val="00F84F9A"/>
    <w:rsid w:val="00F86DEB"/>
    <w:rsid w:val="00F87183"/>
    <w:rsid w:val="00F903B6"/>
    <w:rsid w:val="00F91328"/>
    <w:rsid w:val="00F923D1"/>
    <w:rsid w:val="00F93D37"/>
    <w:rsid w:val="00F96786"/>
    <w:rsid w:val="00FA2C5A"/>
    <w:rsid w:val="00FA3ECE"/>
    <w:rsid w:val="00FA4C61"/>
    <w:rsid w:val="00FA71D4"/>
    <w:rsid w:val="00FB031B"/>
    <w:rsid w:val="00FB4214"/>
    <w:rsid w:val="00FB423B"/>
    <w:rsid w:val="00FC03C2"/>
    <w:rsid w:val="00FC29E7"/>
    <w:rsid w:val="00FC5A6E"/>
    <w:rsid w:val="00FC5BD6"/>
    <w:rsid w:val="00FC7672"/>
    <w:rsid w:val="00FD0D95"/>
    <w:rsid w:val="00FD3400"/>
    <w:rsid w:val="00FD34FA"/>
    <w:rsid w:val="00FD4472"/>
    <w:rsid w:val="00FD5982"/>
    <w:rsid w:val="00FE0677"/>
    <w:rsid w:val="00FE1D6E"/>
    <w:rsid w:val="00FE2B40"/>
    <w:rsid w:val="00FE61B8"/>
    <w:rsid w:val="00FE6D17"/>
    <w:rsid w:val="00FE7177"/>
    <w:rsid w:val="00FE76D8"/>
    <w:rsid w:val="00FF19BE"/>
    <w:rsid w:val="00FF2EF4"/>
    <w:rsid w:val="00FF3FEA"/>
    <w:rsid w:val="00FF7F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FollowedHyperlink" w:uiPriority="99"/>
    <w:lsdException w:name="Strong" w:qFormat="1"/>
    <w:lsdException w:name="Emphasis" w:qFormat="1"/>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306AB"/>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qFormat/>
    <w:pPr>
      <w:spacing w:before="240" w:after="240"/>
      <w:jc w:val="center"/>
      <w:outlineLvl w:val="0"/>
    </w:pPr>
    <w:rPr>
      <w:caps/>
      <w:smallCaps w:val="0"/>
      <w:sz w:val="28"/>
    </w:rPr>
  </w:style>
  <w:style w:type="paragraph" w:styleId="Heading2">
    <w:name w:val="heading 2"/>
    <w:aliases w:val="h2"/>
    <w:basedOn w:val="Heading3"/>
    <w:next w:val="text"/>
    <w:qFormat/>
    <w:pPr>
      <w:spacing w:before="240" w:after="240"/>
      <w:jc w:val="center"/>
      <w:outlineLvl w:val="1"/>
    </w:pPr>
    <w:rPr>
      <w:smallCaps w:val="0"/>
      <w:sz w:val="28"/>
    </w:rPr>
  </w:style>
  <w:style w:type="paragraph" w:styleId="Heading3">
    <w:name w:val="heading 3"/>
    <w:aliases w:val="h3"/>
    <w:basedOn w:val="Normal"/>
    <w:next w:val="text"/>
    <w:qFormat/>
    <w:pPr>
      <w:keepNext/>
      <w:keepLines/>
      <w:spacing w:before="300" w:after="60"/>
      <w:outlineLvl w:val="2"/>
    </w:pPr>
    <w:rPr>
      <w:b/>
      <w:smallCaps/>
    </w:rPr>
  </w:style>
  <w:style w:type="paragraph" w:styleId="Heading4">
    <w:name w:val="heading 4"/>
    <w:aliases w:val="h4"/>
    <w:basedOn w:val="Heading3"/>
    <w:next w:val="text"/>
    <w:qFormat/>
    <w:pPr>
      <w:outlineLvl w:val="3"/>
    </w:pPr>
    <w:rPr>
      <w:smallCaps w:val="0"/>
    </w:rPr>
  </w:style>
  <w:style w:type="paragraph" w:styleId="Heading5">
    <w:name w:val="heading 5"/>
    <w:aliases w:val="h5"/>
    <w:basedOn w:val="Heading3"/>
    <w:next w:val="text"/>
    <w:qFormat/>
    <w:pPr>
      <w:outlineLvl w:val="4"/>
    </w:pPr>
    <w:rPr>
      <w:i/>
      <w:smallCaps w:val="0"/>
    </w:rPr>
  </w:style>
  <w:style w:type="paragraph" w:styleId="Heading6">
    <w:name w:val="heading 6"/>
    <w:basedOn w:val="Normal"/>
    <w:next w:val="Normal"/>
    <w:link w:val="Heading6Char"/>
    <w:unhideWhenUsed/>
    <w:qFormat/>
    <w:rsid w:val="006D5E66"/>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aliases w:val="h7"/>
    <w:basedOn w:val="Heading3"/>
    <w:next w:val="text"/>
    <w:qFormat/>
    <w:pPr>
      <w:keepNext w:val="0"/>
      <w:tabs>
        <w:tab w:val="left" w:pos="1260"/>
      </w:tabs>
      <w:spacing w:after="240"/>
      <w:ind w:left="1260" w:hanging="1260"/>
      <w:outlineLvl w:val="6"/>
    </w:pPr>
    <w:rPr>
      <w:b w:val="0"/>
      <w:smallCaps w:val="0"/>
    </w:rPr>
  </w:style>
  <w:style w:type="paragraph" w:styleId="Heading8">
    <w:name w:val="heading 8"/>
    <w:aliases w:val="h8"/>
    <w:basedOn w:val="Heading7"/>
    <w:next w:val="text"/>
    <w:qFormat/>
    <w:pPr>
      <w:outlineLvl w:val="7"/>
    </w:pPr>
  </w:style>
  <w:style w:type="paragraph" w:styleId="Heading9">
    <w:name w:val="heading 9"/>
    <w:aliases w:val="h9"/>
    <w:basedOn w:val="Heading7"/>
    <w:next w:val="text"/>
    <w:qFormat/>
    <w:pPr>
      <w:tabs>
        <w:tab w:val="clear" w:pos="1260"/>
        <w:tab w:val="left" w:pos="1620"/>
      </w:tabs>
      <w:ind w:left="1620" w:hanging="16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pPr>
      <w:spacing w:line="480" w:lineRule="atLeast"/>
      <w:ind w:firstLine="720"/>
      <w:jc w:val="both"/>
    </w:pPr>
  </w:style>
  <w:style w:type="paragraph" w:styleId="Footer">
    <w:name w:val="footer"/>
    <w:basedOn w:val="Normal"/>
    <w:pPr>
      <w:tabs>
        <w:tab w:val="center" w:pos="4320"/>
        <w:tab w:val="right" w:pos="8640"/>
      </w:tabs>
    </w:pPr>
  </w:style>
  <w:style w:type="paragraph" w:styleId="TOC8">
    <w:name w:val="toc 8"/>
    <w:basedOn w:val="TOC7"/>
    <w:uiPriority w:val="39"/>
  </w:style>
  <w:style w:type="paragraph" w:styleId="TOC7">
    <w:name w:val="toc 7"/>
    <w:basedOn w:val="TOC3"/>
    <w:uiPriority w:val="39"/>
    <w:pPr>
      <w:spacing w:before="0" w:line="480" w:lineRule="atLeast"/>
      <w:ind w:left="1260" w:hanging="1260"/>
    </w:pPr>
  </w:style>
  <w:style w:type="paragraph" w:styleId="TOC3">
    <w:name w:val="toc 3"/>
    <w:basedOn w:val="Normal"/>
    <w:uiPriority w:val="39"/>
    <w:pPr>
      <w:keepLines/>
      <w:tabs>
        <w:tab w:val="right" w:leader="dot" w:pos="7920"/>
      </w:tabs>
      <w:spacing w:before="120"/>
      <w:ind w:left="1080" w:right="360" w:hanging="540"/>
    </w:pPr>
  </w:style>
  <w:style w:type="paragraph" w:styleId="TOC5">
    <w:name w:val="toc 5"/>
    <w:basedOn w:val="TOC3"/>
    <w:uiPriority w:val="39"/>
    <w:pPr>
      <w:ind w:left="2160"/>
    </w:pPr>
  </w:style>
  <w:style w:type="paragraph" w:styleId="TOC4">
    <w:name w:val="toc 4"/>
    <w:basedOn w:val="TOC3"/>
    <w:uiPriority w:val="39"/>
    <w:pPr>
      <w:ind w:left="1620"/>
    </w:pPr>
  </w:style>
  <w:style w:type="paragraph" w:styleId="TOC2">
    <w:name w:val="toc 2"/>
    <w:basedOn w:val="TOC3"/>
    <w:uiPriority w:val="39"/>
    <w:pPr>
      <w:keepNext/>
      <w:spacing w:before="240"/>
      <w:ind w:left="540"/>
    </w:pPr>
  </w:style>
  <w:style w:type="paragraph" w:styleId="TOC1">
    <w:name w:val="toc 1"/>
    <w:basedOn w:val="TOC3"/>
    <w:uiPriority w:val="39"/>
    <w:rsid w:val="003306AB"/>
    <w:pPr>
      <w:keepNext/>
      <w:spacing w:before="240"/>
      <w:ind w:left="540"/>
    </w:pPr>
    <w:rPr>
      <w:b/>
      <w:smallCaps/>
    </w:r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Normal"/>
    <w:semiHidden/>
    <w:rPr>
      <w:sz w:val="20"/>
    </w:rPr>
  </w:style>
  <w:style w:type="paragraph" w:styleId="TOC9">
    <w:name w:val="toc 9"/>
    <w:basedOn w:val="TOC8"/>
    <w:uiPriority w:val="39"/>
    <w:pPr>
      <w:tabs>
        <w:tab w:val="left" w:pos="1620"/>
      </w:tabs>
      <w:ind w:left="1620" w:hanging="1620"/>
    </w:pPr>
  </w:style>
  <w:style w:type="character" w:styleId="PageNumber">
    <w:name w:val="page number"/>
    <w:basedOn w:val="DefaultParagraphFont"/>
  </w:style>
  <w:style w:type="paragraph" w:customStyle="1" w:styleId="reference">
    <w:name w:val="reference"/>
    <w:aliases w:val="ref"/>
    <w:basedOn w:val="Normal"/>
    <w:pPr>
      <w:spacing w:before="120" w:after="120"/>
      <w:ind w:left="720" w:hanging="720"/>
      <w:jc w:val="both"/>
    </w:pPr>
  </w:style>
  <w:style w:type="paragraph" w:customStyle="1" w:styleId="headingfm2">
    <w:name w:val="heading fm2"/>
    <w:aliases w:val="hf2"/>
    <w:basedOn w:val="Heading2"/>
    <w:next w:val="textcentered"/>
    <w:pPr>
      <w:outlineLvl w:val="9"/>
    </w:pPr>
  </w:style>
  <w:style w:type="paragraph" w:customStyle="1" w:styleId="textcentered">
    <w:name w:val="text centered"/>
    <w:aliases w:val="tc"/>
    <w:basedOn w:val="textnoindent"/>
    <w:pPr>
      <w:jc w:val="center"/>
    </w:pPr>
  </w:style>
  <w:style w:type="paragraph" w:customStyle="1" w:styleId="textnoindent">
    <w:name w:val="text no indent"/>
    <w:aliases w:val="tn"/>
    <w:basedOn w:val="text"/>
    <w:pPr>
      <w:ind w:firstLine="0"/>
    </w:pPr>
  </w:style>
  <w:style w:type="paragraph" w:customStyle="1" w:styleId="textsinglespaced">
    <w:name w:val="text single spaced"/>
    <w:aliases w:val="ts"/>
    <w:basedOn w:val="textnoindent"/>
    <w:pPr>
      <w:spacing w:line="240" w:lineRule="auto"/>
      <w:jc w:val="left"/>
    </w:pPr>
  </w:style>
  <w:style w:type="paragraph" w:customStyle="1" w:styleId="textquote">
    <w:name w:val="text quote"/>
    <w:aliases w:val="tq"/>
    <w:basedOn w:val="textsinglespaced"/>
    <w:next w:val="text"/>
    <w:pPr>
      <w:spacing w:before="240"/>
      <w:ind w:left="720"/>
    </w:pPr>
  </w:style>
  <w:style w:type="paragraph" w:customStyle="1" w:styleId="hiddentext">
    <w:name w:val="hidden text"/>
    <w:aliases w:val="hid"/>
    <w:next w:val="text"/>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pPr>
      <w:ind w:left="720" w:hanging="720"/>
    </w:pPr>
  </w:style>
  <w:style w:type="paragraph" w:customStyle="1" w:styleId="leftmargingraphic">
    <w:name w:val="left margin graphic"/>
    <w:aliases w:val="lg"/>
    <w:basedOn w:val="Normal"/>
    <w:pPr>
      <w:keepNext/>
      <w:framePr w:hSpace="180" w:vSpace="180" w:wrap="auto" w:hAnchor="margin"/>
      <w:spacing w:before="240"/>
    </w:pPr>
  </w:style>
  <w:style w:type="paragraph" w:customStyle="1" w:styleId="textindent">
    <w:name w:val="text indent"/>
    <w:aliases w:val="ti"/>
    <w:basedOn w:val="text"/>
    <w:pPr>
      <w:ind w:left="720" w:firstLine="0"/>
    </w:pPr>
  </w:style>
  <w:style w:type="paragraph" w:customStyle="1" w:styleId="headingfm1">
    <w:name w:val="heading fm1"/>
    <w:aliases w:val="hf1"/>
    <w:basedOn w:val="Heading1"/>
    <w:next w:val="textcentered"/>
    <w:pPr>
      <w:keepNext w:val="0"/>
      <w:spacing w:before="0" w:after="0" w:line="480" w:lineRule="atLeast"/>
      <w:outlineLvl w:val="9"/>
    </w:pPr>
    <w:rPr>
      <w:caps w:val="0"/>
    </w:rPr>
  </w:style>
  <w:style w:type="character" w:styleId="Hyperlink">
    <w:name w:val="Hyperlink"/>
    <w:basedOn w:val="DefaultParagraphFont"/>
    <w:uiPriority w:val="99"/>
    <w:rsid w:val="00511C4A"/>
    <w:rPr>
      <w:color w:val="0000FF" w:themeColor="hyperlink"/>
      <w:u w:val="single"/>
    </w:rPr>
  </w:style>
  <w:style w:type="table" w:styleId="TableGrid">
    <w:name w:val="Table Grid"/>
    <w:basedOn w:val="TableNormal"/>
    <w:uiPriority w:val="59"/>
    <w:rsid w:val="00103F2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103F23"/>
    <w:rPr>
      <w:rFonts w:ascii="Tahoma" w:hAnsi="Tahoma" w:cs="Tahoma"/>
      <w:sz w:val="16"/>
      <w:szCs w:val="16"/>
    </w:rPr>
  </w:style>
  <w:style w:type="character" w:customStyle="1" w:styleId="BalloonTextChar">
    <w:name w:val="Balloon Text Char"/>
    <w:basedOn w:val="DefaultParagraphFont"/>
    <w:link w:val="BalloonText"/>
    <w:rsid w:val="00103F23"/>
    <w:rPr>
      <w:rFonts w:ascii="Tahoma" w:hAnsi="Tahoma" w:cs="Tahoma"/>
      <w:sz w:val="16"/>
      <w:szCs w:val="16"/>
    </w:rPr>
  </w:style>
  <w:style w:type="paragraph" w:styleId="HTMLPreformatted">
    <w:name w:val="HTML Preformatted"/>
    <w:basedOn w:val="Normal"/>
    <w:link w:val="HTMLPreformattedChar"/>
    <w:uiPriority w:val="99"/>
    <w:unhideWhenUsed/>
    <w:rsid w:val="00A17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A175BF"/>
    <w:rPr>
      <w:rFonts w:ascii="Courier New" w:hAnsi="Courier New" w:cs="Courier New"/>
    </w:rPr>
  </w:style>
  <w:style w:type="character" w:customStyle="1" w:styleId="kwd">
    <w:name w:val="kwd"/>
    <w:basedOn w:val="DefaultParagraphFont"/>
    <w:rsid w:val="00A175BF"/>
  </w:style>
  <w:style w:type="character" w:customStyle="1" w:styleId="pln">
    <w:name w:val="pln"/>
    <w:basedOn w:val="DefaultParagraphFont"/>
    <w:rsid w:val="00A175BF"/>
  </w:style>
  <w:style w:type="character" w:customStyle="1" w:styleId="typ">
    <w:name w:val="typ"/>
    <w:basedOn w:val="DefaultParagraphFont"/>
    <w:rsid w:val="00A175BF"/>
  </w:style>
  <w:style w:type="character" w:customStyle="1" w:styleId="pun">
    <w:name w:val="pun"/>
    <w:basedOn w:val="DefaultParagraphFont"/>
    <w:rsid w:val="00A175BF"/>
  </w:style>
  <w:style w:type="character" w:styleId="FollowedHyperlink">
    <w:name w:val="FollowedHyperlink"/>
    <w:basedOn w:val="DefaultParagraphFont"/>
    <w:uiPriority w:val="99"/>
    <w:rsid w:val="00CB6B67"/>
    <w:rPr>
      <w:color w:val="800080" w:themeColor="followedHyperlink"/>
      <w:u w:val="single"/>
    </w:rPr>
  </w:style>
  <w:style w:type="character" w:customStyle="1" w:styleId="Heading6Char">
    <w:name w:val="Heading 6 Char"/>
    <w:basedOn w:val="DefaultParagraphFont"/>
    <w:link w:val="Heading6"/>
    <w:rsid w:val="006D5E66"/>
    <w:rPr>
      <w:rFonts w:asciiTheme="majorHAnsi" w:eastAsiaTheme="majorEastAsia" w:hAnsiTheme="majorHAnsi" w:cstheme="majorBidi"/>
      <w:i/>
      <w:iCs/>
      <w:color w:val="243F60" w:themeColor="accent1" w:themeShade="7F"/>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FollowedHyperlink" w:uiPriority="99"/>
    <w:lsdException w:name="Strong" w:qFormat="1"/>
    <w:lsdException w:name="Emphasis" w:qFormat="1"/>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306AB"/>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qFormat/>
    <w:pPr>
      <w:spacing w:before="240" w:after="240"/>
      <w:jc w:val="center"/>
      <w:outlineLvl w:val="0"/>
    </w:pPr>
    <w:rPr>
      <w:caps/>
      <w:smallCaps w:val="0"/>
      <w:sz w:val="28"/>
    </w:rPr>
  </w:style>
  <w:style w:type="paragraph" w:styleId="Heading2">
    <w:name w:val="heading 2"/>
    <w:aliases w:val="h2"/>
    <w:basedOn w:val="Heading3"/>
    <w:next w:val="text"/>
    <w:qFormat/>
    <w:pPr>
      <w:spacing w:before="240" w:after="240"/>
      <w:jc w:val="center"/>
      <w:outlineLvl w:val="1"/>
    </w:pPr>
    <w:rPr>
      <w:smallCaps w:val="0"/>
      <w:sz w:val="28"/>
    </w:rPr>
  </w:style>
  <w:style w:type="paragraph" w:styleId="Heading3">
    <w:name w:val="heading 3"/>
    <w:aliases w:val="h3"/>
    <w:basedOn w:val="Normal"/>
    <w:next w:val="text"/>
    <w:qFormat/>
    <w:pPr>
      <w:keepNext/>
      <w:keepLines/>
      <w:spacing w:before="300" w:after="60"/>
      <w:outlineLvl w:val="2"/>
    </w:pPr>
    <w:rPr>
      <w:b/>
      <w:smallCaps/>
    </w:rPr>
  </w:style>
  <w:style w:type="paragraph" w:styleId="Heading4">
    <w:name w:val="heading 4"/>
    <w:aliases w:val="h4"/>
    <w:basedOn w:val="Heading3"/>
    <w:next w:val="text"/>
    <w:qFormat/>
    <w:pPr>
      <w:outlineLvl w:val="3"/>
    </w:pPr>
    <w:rPr>
      <w:smallCaps w:val="0"/>
    </w:rPr>
  </w:style>
  <w:style w:type="paragraph" w:styleId="Heading5">
    <w:name w:val="heading 5"/>
    <w:aliases w:val="h5"/>
    <w:basedOn w:val="Heading3"/>
    <w:next w:val="text"/>
    <w:qFormat/>
    <w:pPr>
      <w:outlineLvl w:val="4"/>
    </w:pPr>
    <w:rPr>
      <w:i/>
      <w:smallCaps w:val="0"/>
    </w:rPr>
  </w:style>
  <w:style w:type="paragraph" w:styleId="Heading6">
    <w:name w:val="heading 6"/>
    <w:basedOn w:val="Normal"/>
    <w:next w:val="Normal"/>
    <w:link w:val="Heading6Char"/>
    <w:unhideWhenUsed/>
    <w:qFormat/>
    <w:rsid w:val="006D5E66"/>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aliases w:val="h7"/>
    <w:basedOn w:val="Heading3"/>
    <w:next w:val="text"/>
    <w:qFormat/>
    <w:pPr>
      <w:keepNext w:val="0"/>
      <w:tabs>
        <w:tab w:val="left" w:pos="1260"/>
      </w:tabs>
      <w:spacing w:after="240"/>
      <w:ind w:left="1260" w:hanging="1260"/>
      <w:outlineLvl w:val="6"/>
    </w:pPr>
    <w:rPr>
      <w:b w:val="0"/>
      <w:smallCaps w:val="0"/>
    </w:rPr>
  </w:style>
  <w:style w:type="paragraph" w:styleId="Heading8">
    <w:name w:val="heading 8"/>
    <w:aliases w:val="h8"/>
    <w:basedOn w:val="Heading7"/>
    <w:next w:val="text"/>
    <w:qFormat/>
    <w:pPr>
      <w:outlineLvl w:val="7"/>
    </w:pPr>
  </w:style>
  <w:style w:type="paragraph" w:styleId="Heading9">
    <w:name w:val="heading 9"/>
    <w:aliases w:val="h9"/>
    <w:basedOn w:val="Heading7"/>
    <w:next w:val="text"/>
    <w:qFormat/>
    <w:pPr>
      <w:tabs>
        <w:tab w:val="clear" w:pos="1260"/>
        <w:tab w:val="left" w:pos="1620"/>
      </w:tabs>
      <w:ind w:left="1620" w:hanging="16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pPr>
      <w:spacing w:line="480" w:lineRule="atLeast"/>
      <w:ind w:firstLine="720"/>
      <w:jc w:val="both"/>
    </w:pPr>
  </w:style>
  <w:style w:type="paragraph" w:styleId="Footer">
    <w:name w:val="footer"/>
    <w:basedOn w:val="Normal"/>
    <w:pPr>
      <w:tabs>
        <w:tab w:val="center" w:pos="4320"/>
        <w:tab w:val="right" w:pos="8640"/>
      </w:tabs>
    </w:pPr>
  </w:style>
  <w:style w:type="paragraph" w:styleId="TOC8">
    <w:name w:val="toc 8"/>
    <w:basedOn w:val="TOC7"/>
    <w:uiPriority w:val="39"/>
  </w:style>
  <w:style w:type="paragraph" w:styleId="TOC7">
    <w:name w:val="toc 7"/>
    <w:basedOn w:val="TOC3"/>
    <w:uiPriority w:val="39"/>
    <w:pPr>
      <w:spacing w:before="0" w:line="480" w:lineRule="atLeast"/>
      <w:ind w:left="1260" w:hanging="1260"/>
    </w:pPr>
  </w:style>
  <w:style w:type="paragraph" w:styleId="TOC3">
    <w:name w:val="toc 3"/>
    <w:basedOn w:val="Normal"/>
    <w:uiPriority w:val="39"/>
    <w:pPr>
      <w:keepLines/>
      <w:tabs>
        <w:tab w:val="right" w:leader="dot" w:pos="7920"/>
      </w:tabs>
      <w:spacing w:before="120"/>
      <w:ind w:left="1080" w:right="360" w:hanging="540"/>
    </w:pPr>
  </w:style>
  <w:style w:type="paragraph" w:styleId="TOC5">
    <w:name w:val="toc 5"/>
    <w:basedOn w:val="TOC3"/>
    <w:uiPriority w:val="39"/>
    <w:pPr>
      <w:ind w:left="2160"/>
    </w:pPr>
  </w:style>
  <w:style w:type="paragraph" w:styleId="TOC4">
    <w:name w:val="toc 4"/>
    <w:basedOn w:val="TOC3"/>
    <w:uiPriority w:val="39"/>
    <w:pPr>
      <w:ind w:left="1620"/>
    </w:pPr>
  </w:style>
  <w:style w:type="paragraph" w:styleId="TOC2">
    <w:name w:val="toc 2"/>
    <w:basedOn w:val="TOC3"/>
    <w:uiPriority w:val="39"/>
    <w:pPr>
      <w:keepNext/>
      <w:spacing w:before="240"/>
      <w:ind w:left="540"/>
    </w:pPr>
  </w:style>
  <w:style w:type="paragraph" w:styleId="TOC1">
    <w:name w:val="toc 1"/>
    <w:basedOn w:val="TOC3"/>
    <w:uiPriority w:val="39"/>
    <w:rsid w:val="003306AB"/>
    <w:pPr>
      <w:keepNext/>
      <w:spacing w:before="240"/>
      <w:ind w:left="540"/>
    </w:pPr>
    <w:rPr>
      <w:b/>
      <w:smallCaps/>
    </w:r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Normal"/>
    <w:semiHidden/>
    <w:rPr>
      <w:sz w:val="20"/>
    </w:rPr>
  </w:style>
  <w:style w:type="paragraph" w:styleId="TOC9">
    <w:name w:val="toc 9"/>
    <w:basedOn w:val="TOC8"/>
    <w:uiPriority w:val="39"/>
    <w:pPr>
      <w:tabs>
        <w:tab w:val="left" w:pos="1620"/>
      </w:tabs>
      <w:ind w:left="1620" w:hanging="1620"/>
    </w:pPr>
  </w:style>
  <w:style w:type="character" w:styleId="PageNumber">
    <w:name w:val="page number"/>
    <w:basedOn w:val="DefaultParagraphFont"/>
  </w:style>
  <w:style w:type="paragraph" w:customStyle="1" w:styleId="reference">
    <w:name w:val="reference"/>
    <w:aliases w:val="ref"/>
    <w:basedOn w:val="Normal"/>
    <w:pPr>
      <w:spacing w:before="120" w:after="120"/>
      <w:ind w:left="720" w:hanging="720"/>
      <w:jc w:val="both"/>
    </w:pPr>
  </w:style>
  <w:style w:type="paragraph" w:customStyle="1" w:styleId="headingfm2">
    <w:name w:val="heading fm2"/>
    <w:aliases w:val="hf2"/>
    <w:basedOn w:val="Heading2"/>
    <w:next w:val="textcentered"/>
    <w:pPr>
      <w:outlineLvl w:val="9"/>
    </w:pPr>
  </w:style>
  <w:style w:type="paragraph" w:customStyle="1" w:styleId="textcentered">
    <w:name w:val="text centered"/>
    <w:aliases w:val="tc"/>
    <w:basedOn w:val="textnoindent"/>
    <w:pPr>
      <w:jc w:val="center"/>
    </w:pPr>
  </w:style>
  <w:style w:type="paragraph" w:customStyle="1" w:styleId="textnoindent">
    <w:name w:val="text no indent"/>
    <w:aliases w:val="tn"/>
    <w:basedOn w:val="text"/>
    <w:pPr>
      <w:ind w:firstLine="0"/>
    </w:pPr>
  </w:style>
  <w:style w:type="paragraph" w:customStyle="1" w:styleId="textsinglespaced">
    <w:name w:val="text single spaced"/>
    <w:aliases w:val="ts"/>
    <w:basedOn w:val="textnoindent"/>
    <w:pPr>
      <w:spacing w:line="240" w:lineRule="auto"/>
      <w:jc w:val="left"/>
    </w:pPr>
  </w:style>
  <w:style w:type="paragraph" w:customStyle="1" w:styleId="textquote">
    <w:name w:val="text quote"/>
    <w:aliases w:val="tq"/>
    <w:basedOn w:val="textsinglespaced"/>
    <w:next w:val="text"/>
    <w:pPr>
      <w:spacing w:before="240"/>
      <w:ind w:left="720"/>
    </w:pPr>
  </w:style>
  <w:style w:type="paragraph" w:customStyle="1" w:styleId="hiddentext">
    <w:name w:val="hidden text"/>
    <w:aliases w:val="hid"/>
    <w:next w:val="text"/>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pPr>
      <w:ind w:left="720" w:hanging="720"/>
    </w:pPr>
  </w:style>
  <w:style w:type="paragraph" w:customStyle="1" w:styleId="leftmargingraphic">
    <w:name w:val="left margin graphic"/>
    <w:aliases w:val="lg"/>
    <w:basedOn w:val="Normal"/>
    <w:pPr>
      <w:keepNext/>
      <w:framePr w:hSpace="180" w:vSpace="180" w:wrap="auto" w:hAnchor="margin"/>
      <w:spacing w:before="240"/>
    </w:pPr>
  </w:style>
  <w:style w:type="paragraph" w:customStyle="1" w:styleId="textindent">
    <w:name w:val="text indent"/>
    <w:aliases w:val="ti"/>
    <w:basedOn w:val="text"/>
    <w:pPr>
      <w:ind w:left="720" w:firstLine="0"/>
    </w:pPr>
  </w:style>
  <w:style w:type="paragraph" w:customStyle="1" w:styleId="headingfm1">
    <w:name w:val="heading fm1"/>
    <w:aliases w:val="hf1"/>
    <w:basedOn w:val="Heading1"/>
    <w:next w:val="textcentered"/>
    <w:pPr>
      <w:keepNext w:val="0"/>
      <w:spacing w:before="0" w:after="0" w:line="480" w:lineRule="atLeast"/>
      <w:outlineLvl w:val="9"/>
    </w:pPr>
    <w:rPr>
      <w:caps w:val="0"/>
    </w:rPr>
  </w:style>
  <w:style w:type="character" w:styleId="Hyperlink">
    <w:name w:val="Hyperlink"/>
    <w:basedOn w:val="DefaultParagraphFont"/>
    <w:uiPriority w:val="99"/>
    <w:rsid w:val="00511C4A"/>
    <w:rPr>
      <w:color w:val="0000FF" w:themeColor="hyperlink"/>
      <w:u w:val="single"/>
    </w:rPr>
  </w:style>
  <w:style w:type="table" w:styleId="TableGrid">
    <w:name w:val="Table Grid"/>
    <w:basedOn w:val="TableNormal"/>
    <w:uiPriority w:val="59"/>
    <w:rsid w:val="00103F2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103F23"/>
    <w:rPr>
      <w:rFonts w:ascii="Tahoma" w:hAnsi="Tahoma" w:cs="Tahoma"/>
      <w:sz w:val="16"/>
      <w:szCs w:val="16"/>
    </w:rPr>
  </w:style>
  <w:style w:type="character" w:customStyle="1" w:styleId="BalloonTextChar">
    <w:name w:val="Balloon Text Char"/>
    <w:basedOn w:val="DefaultParagraphFont"/>
    <w:link w:val="BalloonText"/>
    <w:rsid w:val="00103F23"/>
    <w:rPr>
      <w:rFonts w:ascii="Tahoma" w:hAnsi="Tahoma" w:cs="Tahoma"/>
      <w:sz w:val="16"/>
      <w:szCs w:val="16"/>
    </w:rPr>
  </w:style>
  <w:style w:type="paragraph" w:styleId="HTMLPreformatted">
    <w:name w:val="HTML Preformatted"/>
    <w:basedOn w:val="Normal"/>
    <w:link w:val="HTMLPreformattedChar"/>
    <w:uiPriority w:val="99"/>
    <w:unhideWhenUsed/>
    <w:rsid w:val="00A17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A175BF"/>
    <w:rPr>
      <w:rFonts w:ascii="Courier New" w:hAnsi="Courier New" w:cs="Courier New"/>
    </w:rPr>
  </w:style>
  <w:style w:type="character" w:customStyle="1" w:styleId="kwd">
    <w:name w:val="kwd"/>
    <w:basedOn w:val="DefaultParagraphFont"/>
    <w:rsid w:val="00A175BF"/>
  </w:style>
  <w:style w:type="character" w:customStyle="1" w:styleId="pln">
    <w:name w:val="pln"/>
    <w:basedOn w:val="DefaultParagraphFont"/>
    <w:rsid w:val="00A175BF"/>
  </w:style>
  <w:style w:type="character" w:customStyle="1" w:styleId="typ">
    <w:name w:val="typ"/>
    <w:basedOn w:val="DefaultParagraphFont"/>
    <w:rsid w:val="00A175BF"/>
  </w:style>
  <w:style w:type="character" w:customStyle="1" w:styleId="pun">
    <w:name w:val="pun"/>
    <w:basedOn w:val="DefaultParagraphFont"/>
    <w:rsid w:val="00A175BF"/>
  </w:style>
  <w:style w:type="character" w:styleId="FollowedHyperlink">
    <w:name w:val="FollowedHyperlink"/>
    <w:basedOn w:val="DefaultParagraphFont"/>
    <w:uiPriority w:val="99"/>
    <w:rsid w:val="00CB6B67"/>
    <w:rPr>
      <w:color w:val="800080" w:themeColor="followedHyperlink"/>
      <w:u w:val="single"/>
    </w:rPr>
  </w:style>
  <w:style w:type="character" w:customStyle="1" w:styleId="Heading6Char">
    <w:name w:val="Heading 6 Char"/>
    <w:basedOn w:val="DefaultParagraphFont"/>
    <w:link w:val="Heading6"/>
    <w:rsid w:val="006D5E66"/>
    <w:rPr>
      <w:rFonts w:asciiTheme="majorHAnsi" w:eastAsiaTheme="majorEastAsia" w:hAnsiTheme="majorHAnsi" w:cstheme="majorBidi"/>
      <w:i/>
      <w:iCs/>
      <w:color w:val="243F60"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5689439">
      <w:bodyDiv w:val="1"/>
      <w:marLeft w:val="0"/>
      <w:marRight w:val="0"/>
      <w:marTop w:val="0"/>
      <w:marBottom w:val="0"/>
      <w:divBdr>
        <w:top w:val="none" w:sz="0" w:space="0" w:color="auto"/>
        <w:left w:val="none" w:sz="0" w:space="0" w:color="auto"/>
        <w:bottom w:val="none" w:sz="0" w:space="0" w:color="auto"/>
        <w:right w:val="none" w:sz="0" w:space="0" w:color="auto"/>
      </w:divBdr>
    </w:div>
    <w:div w:id="449058564">
      <w:bodyDiv w:val="1"/>
      <w:marLeft w:val="0"/>
      <w:marRight w:val="0"/>
      <w:marTop w:val="0"/>
      <w:marBottom w:val="0"/>
      <w:divBdr>
        <w:top w:val="none" w:sz="0" w:space="0" w:color="auto"/>
        <w:left w:val="none" w:sz="0" w:space="0" w:color="auto"/>
        <w:bottom w:val="none" w:sz="0" w:space="0" w:color="auto"/>
        <w:right w:val="none" w:sz="0" w:space="0" w:color="auto"/>
      </w:divBdr>
    </w:div>
    <w:div w:id="484205927">
      <w:bodyDiv w:val="1"/>
      <w:marLeft w:val="0"/>
      <w:marRight w:val="0"/>
      <w:marTop w:val="0"/>
      <w:marBottom w:val="0"/>
      <w:divBdr>
        <w:top w:val="none" w:sz="0" w:space="0" w:color="auto"/>
        <w:left w:val="none" w:sz="0" w:space="0" w:color="auto"/>
        <w:bottom w:val="none" w:sz="0" w:space="0" w:color="auto"/>
        <w:right w:val="none" w:sz="0" w:space="0" w:color="auto"/>
      </w:divBdr>
    </w:div>
    <w:div w:id="621764923">
      <w:bodyDiv w:val="1"/>
      <w:marLeft w:val="0"/>
      <w:marRight w:val="0"/>
      <w:marTop w:val="0"/>
      <w:marBottom w:val="0"/>
      <w:divBdr>
        <w:top w:val="none" w:sz="0" w:space="0" w:color="auto"/>
        <w:left w:val="none" w:sz="0" w:space="0" w:color="auto"/>
        <w:bottom w:val="none" w:sz="0" w:space="0" w:color="auto"/>
        <w:right w:val="none" w:sz="0" w:space="0" w:color="auto"/>
      </w:divBdr>
    </w:div>
    <w:div w:id="686096859">
      <w:bodyDiv w:val="1"/>
      <w:marLeft w:val="0"/>
      <w:marRight w:val="0"/>
      <w:marTop w:val="0"/>
      <w:marBottom w:val="0"/>
      <w:divBdr>
        <w:top w:val="none" w:sz="0" w:space="0" w:color="auto"/>
        <w:left w:val="none" w:sz="0" w:space="0" w:color="auto"/>
        <w:bottom w:val="none" w:sz="0" w:space="0" w:color="auto"/>
        <w:right w:val="none" w:sz="0" w:space="0" w:color="auto"/>
      </w:divBdr>
    </w:div>
    <w:div w:id="873467580">
      <w:bodyDiv w:val="1"/>
      <w:marLeft w:val="0"/>
      <w:marRight w:val="0"/>
      <w:marTop w:val="0"/>
      <w:marBottom w:val="0"/>
      <w:divBdr>
        <w:top w:val="none" w:sz="0" w:space="0" w:color="auto"/>
        <w:left w:val="none" w:sz="0" w:space="0" w:color="auto"/>
        <w:bottom w:val="none" w:sz="0" w:space="0" w:color="auto"/>
        <w:right w:val="none" w:sz="0" w:space="0" w:color="auto"/>
      </w:divBdr>
    </w:div>
    <w:div w:id="1151360953">
      <w:bodyDiv w:val="1"/>
      <w:marLeft w:val="0"/>
      <w:marRight w:val="0"/>
      <w:marTop w:val="0"/>
      <w:marBottom w:val="0"/>
      <w:divBdr>
        <w:top w:val="none" w:sz="0" w:space="0" w:color="auto"/>
        <w:left w:val="none" w:sz="0" w:space="0" w:color="auto"/>
        <w:bottom w:val="none" w:sz="0" w:space="0" w:color="auto"/>
        <w:right w:val="none" w:sz="0" w:space="0" w:color="auto"/>
      </w:divBdr>
    </w:div>
    <w:div w:id="1441680596">
      <w:bodyDiv w:val="1"/>
      <w:marLeft w:val="0"/>
      <w:marRight w:val="0"/>
      <w:marTop w:val="0"/>
      <w:marBottom w:val="0"/>
      <w:divBdr>
        <w:top w:val="none" w:sz="0" w:space="0" w:color="auto"/>
        <w:left w:val="none" w:sz="0" w:space="0" w:color="auto"/>
        <w:bottom w:val="none" w:sz="0" w:space="0" w:color="auto"/>
        <w:right w:val="none" w:sz="0" w:space="0" w:color="auto"/>
      </w:divBdr>
    </w:div>
    <w:div w:id="1526476629">
      <w:bodyDiv w:val="1"/>
      <w:marLeft w:val="0"/>
      <w:marRight w:val="0"/>
      <w:marTop w:val="0"/>
      <w:marBottom w:val="0"/>
      <w:divBdr>
        <w:top w:val="none" w:sz="0" w:space="0" w:color="auto"/>
        <w:left w:val="none" w:sz="0" w:space="0" w:color="auto"/>
        <w:bottom w:val="none" w:sz="0" w:space="0" w:color="auto"/>
        <w:right w:val="none" w:sz="0" w:space="0" w:color="auto"/>
      </w:divBdr>
    </w:div>
    <w:div w:id="1594705377">
      <w:bodyDiv w:val="1"/>
      <w:marLeft w:val="0"/>
      <w:marRight w:val="0"/>
      <w:marTop w:val="0"/>
      <w:marBottom w:val="0"/>
      <w:divBdr>
        <w:top w:val="none" w:sz="0" w:space="0" w:color="auto"/>
        <w:left w:val="none" w:sz="0" w:space="0" w:color="auto"/>
        <w:bottom w:val="none" w:sz="0" w:space="0" w:color="auto"/>
        <w:right w:val="none" w:sz="0" w:space="0" w:color="auto"/>
      </w:divBdr>
    </w:div>
    <w:div w:id="1597857989">
      <w:bodyDiv w:val="1"/>
      <w:marLeft w:val="0"/>
      <w:marRight w:val="0"/>
      <w:marTop w:val="0"/>
      <w:marBottom w:val="0"/>
      <w:divBdr>
        <w:top w:val="none" w:sz="0" w:space="0" w:color="auto"/>
        <w:left w:val="none" w:sz="0" w:space="0" w:color="auto"/>
        <w:bottom w:val="none" w:sz="0" w:space="0" w:color="auto"/>
        <w:right w:val="none" w:sz="0" w:space="0" w:color="auto"/>
      </w:divBdr>
    </w:div>
    <w:div w:id="1852990713">
      <w:bodyDiv w:val="1"/>
      <w:marLeft w:val="0"/>
      <w:marRight w:val="0"/>
      <w:marTop w:val="0"/>
      <w:marBottom w:val="0"/>
      <w:divBdr>
        <w:top w:val="none" w:sz="0" w:space="0" w:color="auto"/>
        <w:left w:val="none" w:sz="0" w:space="0" w:color="auto"/>
        <w:bottom w:val="none" w:sz="0" w:space="0" w:color="auto"/>
        <w:right w:val="none" w:sz="0" w:space="0" w:color="auto"/>
      </w:divBdr>
    </w:div>
    <w:div w:id="1887984245">
      <w:bodyDiv w:val="1"/>
      <w:marLeft w:val="0"/>
      <w:marRight w:val="0"/>
      <w:marTop w:val="0"/>
      <w:marBottom w:val="0"/>
      <w:divBdr>
        <w:top w:val="none" w:sz="0" w:space="0" w:color="auto"/>
        <w:left w:val="none" w:sz="0" w:space="0" w:color="auto"/>
        <w:bottom w:val="none" w:sz="0" w:space="0" w:color="auto"/>
        <w:right w:val="none" w:sz="0" w:space="0" w:color="auto"/>
      </w:divBdr>
    </w:div>
    <w:div w:id="1930657721">
      <w:bodyDiv w:val="1"/>
      <w:marLeft w:val="0"/>
      <w:marRight w:val="0"/>
      <w:marTop w:val="0"/>
      <w:marBottom w:val="0"/>
      <w:divBdr>
        <w:top w:val="none" w:sz="0" w:space="0" w:color="auto"/>
        <w:left w:val="none" w:sz="0" w:space="0" w:color="auto"/>
        <w:bottom w:val="none" w:sz="0" w:space="0" w:color="auto"/>
        <w:right w:val="none" w:sz="0" w:space="0" w:color="auto"/>
      </w:divBdr>
    </w:div>
    <w:div w:id="2041006443">
      <w:bodyDiv w:val="1"/>
      <w:marLeft w:val="0"/>
      <w:marRight w:val="0"/>
      <w:marTop w:val="0"/>
      <w:marBottom w:val="0"/>
      <w:divBdr>
        <w:top w:val="none" w:sz="0" w:space="0" w:color="auto"/>
        <w:left w:val="none" w:sz="0" w:space="0" w:color="auto"/>
        <w:bottom w:val="none" w:sz="0" w:space="0" w:color="auto"/>
        <w:right w:val="none" w:sz="0" w:space="0" w:color="auto"/>
      </w:divBdr>
    </w:div>
    <w:div w:id="213945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emf"/><Relationship Id="rId26" Type="http://schemas.openxmlformats.org/officeDocument/2006/relationships/image" Target="media/image7.emf"/><Relationship Id="rId39" Type="http://schemas.openxmlformats.org/officeDocument/2006/relationships/image" Target="media/image18.png"/><Relationship Id="rId21" Type="http://schemas.openxmlformats.org/officeDocument/2006/relationships/oleObject" Target="embeddings/oleObject3.bin"/><Relationship Id="rId34" Type="http://schemas.openxmlformats.org/officeDocument/2006/relationships/image" Target="media/image13.png"/><Relationship Id="rId42" Type="http://schemas.openxmlformats.org/officeDocument/2006/relationships/oleObject" Target="embeddings/oleObject8.bin"/><Relationship Id="rId47" Type="http://schemas.openxmlformats.org/officeDocument/2006/relationships/image" Target="media/image23.emf"/><Relationship Id="rId50" Type="http://schemas.openxmlformats.org/officeDocument/2006/relationships/oleObject" Target="embeddings/oleObject12.bin"/><Relationship Id="rId55" Type="http://schemas.openxmlformats.org/officeDocument/2006/relationships/image" Target="media/image28.emf"/><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oleObject" Target="embeddings/oleObject7.bin"/><Relationship Id="rId11" Type="http://schemas.openxmlformats.org/officeDocument/2006/relationships/footer" Target="footer1.xml"/><Relationship Id="rId24" Type="http://schemas.openxmlformats.org/officeDocument/2006/relationships/image" Target="media/image6.emf"/><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2.emf"/><Relationship Id="rId53" Type="http://schemas.openxmlformats.org/officeDocument/2006/relationships/oleObject" Target="embeddings/oleObject13.bin"/><Relationship Id="rId58" Type="http://schemas.openxmlformats.org/officeDocument/2006/relationships/oleObject" Target="embeddings/oleObject15.bin"/><Relationship Id="rId66" Type="http://schemas.openxmlformats.org/officeDocument/2006/relationships/image" Target="media/image37.png"/><Relationship Id="rId74"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oleObject" Target="embeddings/oleObject4.bin"/><Relationship Id="rId28" Type="http://schemas.openxmlformats.org/officeDocument/2006/relationships/image" Target="media/image8.emf"/><Relationship Id="rId36" Type="http://schemas.openxmlformats.org/officeDocument/2006/relationships/image" Target="media/image15.png"/><Relationship Id="rId49" Type="http://schemas.openxmlformats.org/officeDocument/2006/relationships/image" Target="media/image24.emf"/><Relationship Id="rId57" Type="http://schemas.openxmlformats.org/officeDocument/2006/relationships/image" Target="media/image29.emf"/><Relationship Id="rId61" Type="http://schemas.openxmlformats.org/officeDocument/2006/relationships/image" Target="media/image32.png"/><Relationship Id="rId10" Type="http://schemas.openxmlformats.org/officeDocument/2006/relationships/header" Target="header2.xml"/><Relationship Id="rId19" Type="http://schemas.openxmlformats.org/officeDocument/2006/relationships/oleObject" Target="embeddings/oleObject2.bin"/><Relationship Id="rId31" Type="http://schemas.openxmlformats.org/officeDocument/2006/relationships/image" Target="media/image10.png"/><Relationship Id="rId44" Type="http://schemas.openxmlformats.org/officeDocument/2006/relationships/oleObject" Target="embeddings/oleObject9.bin"/><Relationship Id="rId52" Type="http://schemas.openxmlformats.org/officeDocument/2006/relationships/image" Target="media/image26.emf"/><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emf"/><Relationship Id="rId27" Type="http://schemas.openxmlformats.org/officeDocument/2006/relationships/oleObject" Target="embeddings/oleObject6.bin"/><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emf"/><Relationship Id="rId48" Type="http://schemas.openxmlformats.org/officeDocument/2006/relationships/oleObject" Target="embeddings/oleObject11.bin"/><Relationship Id="rId56" Type="http://schemas.openxmlformats.org/officeDocument/2006/relationships/oleObject" Target="embeddings/oleObject14.bin"/><Relationship Id="rId64" Type="http://schemas.openxmlformats.org/officeDocument/2006/relationships/image" Target="media/image35.png"/><Relationship Id="rId69"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oleObject" Target="embeddings/oleObject10.bin"/><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image" Target="media/image4.emf"/><Relationship Id="rId41" Type="http://schemas.openxmlformats.org/officeDocument/2006/relationships/image" Target="media/image20.emf"/><Relationship Id="rId54" Type="http://schemas.openxmlformats.org/officeDocument/2006/relationships/image" Target="media/image27.emf"/><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UT\Master%20Report\Template\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297E93-6CC5-458A-AF0A-141EE0D1A9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25429</TotalTime>
  <Pages>71</Pages>
  <Words>10477</Words>
  <Characters>52944</Characters>
  <Application>Microsoft Office Word</Application>
  <DocSecurity>0</DocSecurity>
  <Lines>1936</Lines>
  <Paragraphs>1210</Paragraphs>
  <ScaleCrop>false</ScaleCrop>
  <HeadingPairs>
    <vt:vector size="2" baseType="variant">
      <vt:variant>
        <vt:lpstr>Title</vt:lpstr>
      </vt:variant>
      <vt:variant>
        <vt:i4>1</vt:i4>
      </vt:variant>
    </vt:vector>
  </HeadingPairs>
  <TitlesOfParts>
    <vt:vector size="1" baseType="lpstr">
      <vt:lpstr>Front Matter Template</vt:lpstr>
    </vt:vector>
  </TitlesOfParts>
  <Company>Microsoft</Company>
  <LinksUpToDate>false</LinksUpToDate>
  <CharactersWithSpaces>62319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code_warrior</dc:creator>
  <cp:keywords>copyright, title, signature, dedication, acknowledgements, abstract, TOC, tables, figures, illustrations, No Restrictions</cp:keywords>
  <cp:lastModifiedBy>Luong, Anh</cp:lastModifiedBy>
  <cp:revision>342</cp:revision>
  <cp:lastPrinted>2013-05-02T07:30:00Z</cp:lastPrinted>
  <dcterms:created xsi:type="dcterms:W3CDTF">2014-09-11T03:52:00Z</dcterms:created>
  <dcterms:modified xsi:type="dcterms:W3CDTF">2014-11-05T16:08:00Z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08947daf-93aa-4693-a033-296f99ddc3e2</vt:lpwstr>
  </property>
  <property fmtid="{D5CDD505-2E9C-101B-9397-08002B2CF9AE}" pid="3" name="DellClassification">
    <vt:lpwstr>No Restrictions</vt:lpwstr>
  </property>
  <property fmtid="{D5CDD505-2E9C-101B-9397-08002B2CF9AE}" pid="4" name="DellSubLabels">
    <vt:lpwstr>Privileged</vt:lpwstr>
  </property>
</Properties>
</file>